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8B8FD" w14:textId="401F1AC0" w:rsidR="008503AE" w:rsidRDefault="008E02A4" w:rsidP="007C504B">
      <w:pPr>
        <w:jc w:val="both"/>
        <w:rPr>
          <w:rFonts w:asciiTheme="minorHAnsi" w:hAnsiTheme="minorHAnsi" w:cs="Arial"/>
          <w:sz w:val="22"/>
          <w:szCs w:val="22"/>
        </w:rPr>
      </w:pPr>
      <w:r>
        <w:rPr>
          <w:rFonts w:asciiTheme="minorHAnsi" w:hAnsiTheme="minorHAnsi" w:cs="Arial"/>
          <w:sz w:val="22"/>
          <w:szCs w:val="22"/>
        </w:rPr>
        <w:tab/>
      </w:r>
    </w:p>
    <w:p w14:paraId="49990163" w14:textId="39E9FFA7" w:rsidR="00A952B3" w:rsidRDefault="00A952B3" w:rsidP="007C504B">
      <w:pPr>
        <w:jc w:val="both"/>
        <w:rPr>
          <w:rFonts w:asciiTheme="minorHAnsi" w:hAnsiTheme="minorHAnsi" w:cs="Arial"/>
          <w:sz w:val="22"/>
          <w:szCs w:val="22"/>
        </w:rPr>
      </w:pPr>
    </w:p>
    <w:p w14:paraId="0F1B809D" w14:textId="19988FBB" w:rsidR="00A952B3" w:rsidRDefault="007F54AD" w:rsidP="007C504B">
      <w:pPr>
        <w:jc w:val="both"/>
        <w:rPr>
          <w:rFonts w:asciiTheme="minorHAnsi" w:hAnsiTheme="minorHAnsi" w:cs="Arial"/>
          <w:sz w:val="22"/>
          <w:szCs w:val="22"/>
        </w:rPr>
      </w:pPr>
      <w:r w:rsidRPr="00616A6D">
        <w:rPr>
          <w:rFonts w:cs="Arial"/>
          <w:b/>
          <w:bCs/>
          <w:noProof/>
          <w:color w:val="002060"/>
          <w:sz w:val="24"/>
        </w:rPr>
        <w:drawing>
          <wp:anchor distT="0" distB="0" distL="114300" distR="114300" simplePos="0" relativeHeight="251658752" behindDoc="0" locked="0" layoutInCell="1" allowOverlap="1" wp14:anchorId="456B076F" wp14:editId="184C000F">
            <wp:simplePos x="0" y="0"/>
            <wp:positionH relativeFrom="margin">
              <wp:posOffset>2047875</wp:posOffset>
            </wp:positionH>
            <wp:positionV relativeFrom="paragraph">
              <wp:posOffset>24130</wp:posOffset>
            </wp:positionV>
            <wp:extent cx="2218055" cy="1341755"/>
            <wp:effectExtent l="0" t="0" r="0" b="0"/>
            <wp:wrapSquare wrapText="bothSides"/>
            <wp:docPr id="10"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BAT 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18055" cy="1341755"/>
                    </a:xfrm>
                    <a:prstGeom prst="rect">
                      <a:avLst/>
                    </a:prstGeom>
                  </pic:spPr>
                </pic:pic>
              </a:graphicData>
            </a:graphic>
            <wp14:sizeRelH relativeFrom="margin">
              <wp14:pctWidth>0</wp14:pctWidth>
            </wp14:sizeRelH>
            <wp14:sizeRelV relativeFrom="margin">
              <wp14:pctHeight>0</wp14:pctHeight>
            </wp14:sizeRelV>
          </wp:anchor>
        </w:drawing>
      </w:r>
    </w:p>
    <w:p w14:paraId="02983E48" w14:textId="5FE79F10" w:rsidR="00A952B3" w:rsidRDefault="00A952B3" w:rsidP="007C504B">
      <w:pPr>
        <w:jc w:val="both"/>
        <w:rPr>
          <w:rFonts w:asciiTheme="minorHAnsi" w:hAnsiTheme="minorHAnsi" w:cs="Arial"/>
          <w:sz w:val="22"/>
          <w:szCs w:val="22"/>
        </w:rPr>
      </w:pPr>
    </w:p>
    <w:p w14:paraId="219E231D" w14:textId="1D9E8834" w:rsidR="00A952B3" w:rsidRDefault="00A952B3" w:rsidP="007C504B">
      <w:pPr>
        <w:jc w:val="both"/>
        <w:rPr>
          <w:rFonts w:asciiTheme="minorHAnsi" w:hAnsiTheme="minorHAnsi" w:cs="Arial"/>
          <w:sz w:val="22"/>
          <w:szCs w:val="22"/>
        </w:rPr>
      </w:pPr>
    </w:p>
    <w:p w14:paraId="3B9C6987" w14:textId="5B279C00" w:rsidR="00A952B3" w:rsidRDefault="00A952B3" w:rsidP="007C504B">
      <w:pPr>
        <w:jc w:val="both"/>
        <w:rPr>
          <w:rFonts w:asciiTheme="minorHAnsi" w:hAnsiTheme="minorHAnsi" w:cs="Arial"/>
          <w:sz w:val="22"/>
          <w:szCs w:val="22"/>
        </w:rPr>
      </w:pPr>
    </w:p>
    <w:p w14:paraId="7C958F3F" w14:textId="735A1E28" w:rsidR="00A952B3" w:rsidRDefault="00A952B3" w:rsidP="007C504B">
      <w:pPr>
        <w:jc w:val="both"/>
        <w:rPr>
          <w:rFonts w:asciiTheme="minorHAnsi" w:hAnsiTheme="minorHAnsi" w:cs="Arial"/>
          <w:sz w:val="22"/>
          <w:szCs w:val="22"/>
        </w:rPr>
      </w:pPr>
    </w:p>
    <w:p w14:paraId="32376C89" w14:textId="05145602" w:rsidR="00A952B3" w:rsidRPr="009D3139" w:rsidRDefault="00A952B3" w:rsidP="007C504B">
      <w:pPr>
        <w:jc w:val="both"/>
        <w:rPr>
          <w:rFonts w:asciiTheme="minorHAnsi" w:hAnsiTheme="minorHAnsi" w:cs="Arial"/>
          <w:sz w:val="22"/>
          <w:szCs w:val="22"/>
        </w:rPr>
      </w:pPr>
    </w:p>
    <w:p w14:paraId="773DAD6E" w14:textId="77777777" w:rsidR="008503AE" w:rsidRPr="009D3139" w:rsidRDefault="008503AE" w:rsidP="007C504B">
      <w:pPr>
        <w:jc w:val="both"/>
        <w:rPr>
          <w:rFonts w:asciiTheme="minorHAnsi" w:hAnsiTheme="minorHAnsi" w:cs="Arial"/>
          <w:sz w:val="22"/>
          <w:szCs w:val="22"/>
        </w:rPr>
      </w:pPr>
    </w:p>
    <w:p w14:paraId="143347E7" w14:textId="77777777" w:rsidR="008503AE" w:rsidRPr="009D3139" w:rsidRDefault="008503AE" w:rsidP="007C504B">
      <w:pPr>
        <w:jc w:val="both"/>
        <w:rPr>
          <w:rFonts w:asciiTheme="minorHAnsi" w:hAnsiTheme="minorHAnsi" w:cs="Arial"/>
          <w:sz w:val="22"/>
          <w:szCs w:val="22"/>
        </w:rPr>
      </w:pPr>
    </w:p>
    <w:p w14:paraId="0E5A34F9" w14:textId="77777777" w:rsidR="008503AE" w:rsidRPr="009D3139" w:rsidRDefault="008503AE" w:rsidP="007C504B">
      <w:pPr>
        <w:jc w:val="both"/>
        <w:rPr>
          <w:rFonts w:asciiTheme="minorHAnsi" w:hAnsiTheme="minorHAnsi" w:cs="Arial"/>
          <w:sz w:val="22"/>
          <w:szCs w:val="22"/>
        </w:rPr>
      </w:pPr>
    </w:p>
    <w:p w14:paraId="141E1551" w14:textId="57C84915" w:rsidR="008503AE" w:rsidRDefault="008503AE" w:rsidP="007C504B">
      <w:pPr>
        <w:jc w:val="both"/>
        <w:rPr>
          <w:rFonts w:asciiTheme="minorHAnsi" w:hAnsiTheme="minorHAnsi" w:cs="Arial"/>
          <w:sz w:val="22"/>
          <w:szCs w:val="22"/>
        </w:rPr>
      </w:pPr>
    </w:p>
    <w:p w14:paraId="39A89B06" w14:textId="144FFA57" w:rsidR="006E0DC7" w:rsidRDefault="006E0DC7" w:rsidP="007C504B">
      <w:pPr>
        <w:jc w:val="both"/>
        <w:rPr>
          <w:rFonts w:asciiTheme="minorHAnsi" w:hAnsiTheme="minorHAnsi" w:cs="Arial"/>
          <w:sz w:val="22"/>
          <w:szCs w:val="22"/>
        </w:rPr>
      </w:pPr>
    </w:p>
    <w:p w14:paraId="5B43A82E" w14:textId="4D97DEFA" w:rsidR="006E0DC7" w:rsidRDefault="006E0DC7" w:rsidP="007C504B">
      <w:pPr>
        <w:jc w:val="both"/>
        <w:rPr>
          <w:rFonts w:asciiTheme="minorHAnsi" w:hAnsiTheme="minorHAnsi" w:cs="Arial"/>
          <w:sz w:val="22"/>
          <w:szCs w:val="22"/>
        </w:rPr>
      </w:pPr>
    </w:p>
    <w:p w14:paraId="5651F6BC" w14:textId="77777777" w:rsidR="006E0DC7" w:rsidRPr="009D3139" w:rsidRDefault="006E0DC7" w:rsidP="007C504B">
      <w:pPr>
        <w:jc w:val="both"/>
        <w:rPr>
          <w:rFonts w:asciiTheme="minorHAnsi" w:hAnsiTheme="minorHAnsi" w:cs="Arial"/>
          <w:sz w:val="22"/>
          <w:szCs w:val="22"/>
        </w:rPr>
      </w:pPr>
    </w:p>
    <w:p w14:paraId="15A5DFAF" w14:textId="5377051A" w:rsidR="00CE4E6C" w:rsidRPr="006E0DC7" w:rsidRDefault="000C321D" w:rsidP="007F54AD">
      <w:pPr>
        <w:jc w:val="center"/>
        <w:rPr>
          <w:rFonts w:asciiTheme="minorHAnsi" w:hAnsiTheme="minorHAnsi" w:cs="Arial"/>
          <w:b/>
          <w:bCs/>
          <w:color w:val="002060"/>
          <w:sz w:val="36"/>
          <w:szCs w:val="36"/>
        </w:rPr>
      </w:pPr>
      <w:r w:rsidRPr="006E0DC7">
        <w:rPr>
          <w:rFonts w:asciiTheme="minorHAnsi" w:hAnsiTheme="minorHAnsi" w:cs="Arial"/>
          <w:b/>
          <w:bCs/>
          <w:color w:val="002060"/>
          <w:sz w:val="36"/>
          <w:szCs w:val="36"/>
        </w:rPr>
        <w:t>SOP</w:t>
      </w:r>
      <w:del w:id="0" w:author="Evghenii Dan" w:date="2022-03-08T14:10:00Z">
        <w:r w:rsidR="00A2078D" w:rsidDel="00B4470D">
          <w:rPr>
            <w:rFonts w:asciiTheme="minorHAnsi" w:hAnsiTheme="minorHAnsi" w:cs="Arial"/>
            <w:b/>
            <w:bCs/>
            <w:color w:val="002060"/>
            <w:sz w:val="36"/>
            <w:szCs w:val="36"/>
          </w:rPr>
          <w:delText>3/</w:delText>
        </w:r>
      </w:del>
      <w:r w:rsidR="00A2078D">
        <w:rPr>
          <w:rFonts w:asciiTheme="minorHAnsi" w:hAnsiTheme="minorHAnsi" w:cs="Arial"/>
          <w:b/>
          <w:bCs/>
          <w:color w:val="002060"/>
          <w:sz w:val="36"/>
          <w:szCs w:val="36"/>
        </w:rPr>
        <w:t>4</w:t>
      </w:r>
      <w:r w:rsidR="0058775A" w:rsidRPr="006E0DC7">
        <w:rPr>
          <w:rFonts w:asciiTheme="minorHAnsi" w:hAnsiTheme="minorHAnsi" w:cs="Arial"/>
          <w:b/>
          <w:bCs/>
          <w:color w:val="002060"/>
          <w:sz w:val="36"/>
          <w:szCs w:val="36"/>
        </w:rPr>
        <w:t xml:space="preserve"> </w:t>
      </w:r>
      <w:del w:id="1" w:author="Evghenii Dan" w:date="2022-03-08T14:10:00Z">
        <w:r w:rsidR="13509216" w:rsidRPr="006E0DC7" w:rsidDel="00B4470D">
          <w:rPr>
            <w:rFonts w:asciiTheme="minorHAnsi" w:hAnsiTheme="minorHAnsi" w:cs="Arial"/>
            <w:b/>
            <w:bCs/>
            <w:color w:val="002060"/>
            <w:sz w:val="36"/>
            <w:szCs w:val="36"/>
          </w:rPr>
          <w:delText>20</w:delText>
        </w:r>
        <w:r w:rsidR="006F068F" w:rsidRPr="006E0DC7" w:rsidDel="00B4470D">
          <w:rPr>
            <w:rFonts w:asciiTheme="minorHAnsi" w:hAnsiTheme="minorHAnsi" w:cs="Arial"/>
            <w:b/>
            <w:bCs/>
            <w:color w:val="002060"/>
            <w:sz w:val="36"/>
            <w:szCs w:val="36"/>
          </w:rPr>
          <w:delText>2</w:delText>
        </w:r>
        <w:r w:rsidR="00A2078D" w:rsidDel="00B4470D">
          <w:rPr>
            <w:rFonts w:asciiTheme="minorHAnsi" w:hAnsiTheme="minorHAnsi" w:cs="Arial"/>
            <w:b/>
            <w:bCs/>
            <w:color w:val="002060"/>
            <w:sz w:val="36"/>
            <w:szCs w:val="36"/>
          </w:rPr>
          <w:delText>1</w:delText>
        </w:r>
      </w:del>
      <w:ins w:id="2" w:author="Evghenii Dan" w:date="2022-03-08T14:10:00Z">
        <w:r w:rsidR="00B4470D" w:rsidRPr="006E0DC7">
          <w:rPr>
            <w:rFonts w:asciiTheme="minorHAnsi" w:hAnsiTheme="minorHAnsi" w:cs="Arial"/>
            <w:b/>
            <w:bCs/>
            <w:color w:val="002060"/>
            <w:sz w:val="36"/>
            <w:szCs w:val="36"/>
          </w:rPr>
          <w:t>202</w:t>
        </w:r>
        <w:r w:rsidR="00B4470D">
          <w:rPr>
            <w:rFonts w:asciiTheme="minorHAnsi" w:hAnsiTheme="minorHAnsi" w:cs="Arial"/>
            <w:b/>
            <w:bCs/>
            <w:color w:val="002060"/>
            <w:sz w:val="36"/>
            <w:szCs w:val="36"/>
          </w:rPr>
          <w:t>2</w:t>
        </w:r>
      </w:ins>
    </w:p>
    <w:p w14:paraId="4E86112F" w14:textId="77777777" w:rsidR="001C7616" w:rsidRPr="006E0DC7" w:rsidRDefault="001C7616" w:rsidP="007F54AD">
      <w:pPr>
        <w:jc w:val="center"/>
        <w:rPr>
          <w:rFonts w:asciiTheme="minorHAnsi" w:hAnsiTheme="minorHAnsi" w:cs="Arial"/>
          <w:b/>
          <w:color w:val="002060"/>
          <w:sz w:val="28"/>
          <w:szCs w:val="28"/>
        </w:rPr>
      </w:pPr>
    </w:p>
    <w:p w14:paraId="084E23D3" w14:textId="77777777" w:rsidR="001D68D8" w:rsidRPr="006E0DC7" w:rsidRDefault="001D68D8" w:rsidP="007F54AD">
      <w:pPr>
        <w:jc w:val="center"/>
        <w:rPr>
          <w:rFonts w:asciiTheme="minorHAnsi" w:hAnsiTheme="minorHAnsi" w:cs="Arial"/>
          <w:b/>
          <w:color w:val="002060"/>
          <w:sz w:val="28"/>
          <w:szCs w:val="28"/>
        </w:rPr>
      </w:pPr>
    </w:p>
    <w:p w14:paraId="38C110C6" w14:textId="78E28232" w:rsidR="00BA7A0C" w:rsidRPr="006E0DC7" w:rsidRDefault="00E07348" w:rsidP="007F54AD">
      <w:pPr>
        <w:jc w:val="center"/>
        <w:rPr>
          <w:rFonts w:asciiTheme="minorHAnsi" w:hAnsiTheme="minorHAnsi" w:cs="Arial"/>
          <w:b/>
          <w:color w:val="002060"/>
          <w:sz w:val="28"/>
          <w:szCs w:val="28"/>
        </w:rPr>
      </w:pPr>
      <w:r w:rsidRPr="006E0DC7">
        <w:rPr>
          <w:rFonts w:asciiTheme="minorHAnsi" w:hAnsiTheme="minorHAnsi" w:cs="Arial"/>
          <w:b/>
          <w:color w:val="002060"/>
          <w:sz w:val="28"/>
          <w:szCs w:val="28"/>
        </w:rPr>
        <w:t>CP&amp;A</w:t>
      </w:r>
      <w:r w:rsidR="001D68D8" w:rsidRPr="006E0DC7">
        <w:rPr>
          <w:rFonts w:asciiTheme="minorHAnsi" w:hAnsiTheme="minorHAnsi" w:cs="Arial"/>
          <w:b/>
          <w:color w:val="002060"/>
          <w:sz w:val="28"/>
          <w:szCs w:val="28"/>
        </w:rPr>
        <w:t xml:space="preserve"> </w:t>
      </w:r>
      <w:r w:rsidR="00096B1A" w:rsidRPr="006E0DC7">
        <w:rPr>
          <w:rFonts w:asciiTheme="minorHAnsi" w:hAnsiTheme="minorHAnsi" w:cs="Arial"/>
          <w:b/>
          <w:color w:val="002060"/>
          <w:sz w:val="28"/>
          <w:szCs w:val="28"/>
        </w:rPr>
        <w:t>–</w:t>
      </w:r>
      <w:r w:rsidR="004810CB" w:rsidRPr="006E0DC7">
        <w:rPr>
          <w:rFonts w:asciiTheme="minorHAnsi" w:hAnsiTheme="minorHAnsi" w:cs="Arial"/>
          <w:b/>
          <w:color w:val="002060"/>
          <w:sz w:val="28"/>
          <w:szCs w:val="28"/>
        </w:rPr>
        <w:t xml:space="preserve"> </w:t>
      </w:r>
      <w:r w:rsidR="001D68D8" w:rsidRPr="006E0DC7">
        <w:rPr>
          <w:rFonts w:asciiTheme="minorHAnsi" w:hAnsiTheme="minorHAnsi" w:cs="Arial"/>
          <w:b/>
          <w:color w:val="002060"/>
          <w:sz w:val="28"/>
          <w:szCs w:val="28"/>
        </w:rPr>
        <w:t>REQUIREMENTS &amp; INSTRUCTION</w:t>
      </w:r>
      <w:r w:rsidR="00D95E0D" w:rsidRPr="006E0DC7">
        <w:rPr>
          <w:rFonts w:asciiTheme="minorHAnsi" w:hAnsiTheme="minorHAnsi" w:cs="Arial"/>
          <w:b/>
          <w:color w:val="002060"/>
          <w:sz w:val="28"/>
          <w:szCs w:val="28"/>
        </w:rPr>
        <w:t>S</w:t>
      </w:r>
    </w:p>
    <w:p w14:paraId="61AD3B78" w14:textId="77777777" w:rsidR="008503AE" w:rsidRPr="006E0DC7" w:rsidRDefault="008503AE" w:rsidP="007C504B">
      <w:pPr>
        <w:jc w:val="both"/>
        <w:rPr>
          <w:rFonts w:asciiTheme="minorHAnsi" w:hAnsiTheme="minorHAnsi" w:cs="Arial"/>
          <w:b/>
          <w:sz w:val="28"/>
          <w:szCs w:val="28"/>
        </w:rPr>
      </w:pPr>
    </w:p>
    <w:p w14:paraId="4DCF45A2" w14:textId="77777777" w:rsidR="008503AE" w:rsidRPr="009D3139" w:rsidRDefault="008503AE" w:rsidP="007C504B">
      <w:pPr>
        <w:jc w:val="both"/>
        <w:rPr>
          <w:rFonts w:asciiTheme="minorHAnsi" w:hAnsiTheme="minorHAnsi" w:cs="Arial"/>
          <w:sz w:val="22"/>
          <w:szCs w:val="22"/>
        </w:rPr>
      </w:pPr>
    </w:p>
    <w:p w14:paraId="23AF25EE" w14:textId="77777777" w:rsidR="008503AE" w:rsidRPr="009D3139" w:rsidRDefault="008503AE" w:rsidP="007C504B">
      <w:pPr>
        <w:jc w:val="both"/>
        <w:rPr>
          <w:rFonts w:asciiTheme="minorHAnsi" w:hAnsiTheme="minorHAnsi" w:cs="Arial"/>
          <w:sz w:val="22"/>
          <w:szCs w:val="22"/>
        </w:rPr>
      </w:pPr>
    </w:p>
    <w:p w14:paraId="114ED948" w14:textId="77777777" w:rsidR="008503AE" w:rsidRPr="009D3139" w:rsidRDefault="008503AE" w:rsidP="007C504B">
      <w:pPr>
        <w:jc w:val="both"/>
        <w:rPr>
          <w:rFonts w:asciiTheme="minorHAnsi" w:hAnsiTheme="minorHAnsi" w:cs="Arial"/>
          <w:sz w:val="22"/>
          <w:szCs w:val="22"/>
        </w:rPr>
      </w:pPr>
    </w:p>
    <w:p w14:paraId="18F24D04" w14:textId="77777777" w:rsidR="008503AE" w:rsidRPr="009D3139" w:rsidRDefault="008503AE" w:rsidP="007C504B">
      <w:pPr>
        <w:jc w:val="both"/>
        <w:rPr>
          <w:rFonts w:asciiTheme="minorHAnsi" w:hAnsiTheme="minorHAnsi" w:cs="Arial"/>
          <w:sz w:val="22"/>
          <w:szCs w:val="22"/>
        </w:rPr>
      </w:pPr>
    </w:p>
    <w:p w14:paraId="22814C3A" w14:textId="77777777" w:rsidR="008503AE" w:rsidRPr="009D3139" w:rsidRDefault="008503AE" w:rsidP="007C504B">
      <w:pPr>
        <w:jc w:val="both"/>
        <w:rPr>
          <w:rFonts w:asciiTheme="minorHAnsi" w:hAnsiTheme="minorHAnsi" w:cs="Arial"/>
          <w:sz w:val="22"/>
          <w:szCs w:val="22"/>
        </w:rPr>
      </w:pPr>
    </w:p>
    <w:p w14:paraId="55560245" w14:textId="77777777" w:rsidR="008503AE" w:rsidRPr="009D3139" w:rsidRDefault="008503AE" w:rsidP="007C504B">
      <w:pPr>
        <w:jc w:val="both"/>
        <w:rPr>
          <w:rFonts w:asciiTheme="minorHAnsi" w:hAnsiTheme="minorHAnsi" w:cs="Arial"/>
          <w:sz w:val="22"/>
          <w:szCs w:val="22"/>
        </w:rPr>
      </w:pPr>
    </w:p>
    <w:p w14:paraId="5FA1E98E" w14:textId="77777777" w:rsidR="008503AE" w:rsidRPr="009D3139" w:rsidRDefault="008503AE" w:rsidP="007C504B">
      <w:pPr>
        <w:jc w:val="both"/>
        <w:rPr>
          <w:rFonts w:asciiTheme="minorHAnsi" w:hAnsiTheme="minorHAnsi" w:cs="Arial"/>
          <w:sz w:val="22"/>
          <w:szCs w:val="22"/>
        </w:rPr>
      </w:pPr>
    </w:p>
    <w:p w14:paraId="6189DA47" w14:textId="77777777" w:rsidR="008503AE" w:rsidRPr="009D3139" w:rsidRDefault="008503AE" w:rsidP="007C504B">
      <w:pPr>
        <w:jc w:val="both"/>
        <w:rPr>
          <w:rFonts w:asciiTheme="minorHAnsi" w:hAnsiTheme="minorHAnsi" w:cs="Arial"/>
          <w:sz w:val="22"/>
          <w:szCs w:val="22"/>
        </w:rPr>
      </w:pPr>
    </w:p>
    <w:p w14:paraId="0087D301" w14:textId="77777777" w:rsidR="008503AE" w:rsidRPr="009D3139" w:rsidRDefault="008503AE" w:rsidP="007C504B">
      <w:pPr>
        <w:jc w:val="both"/>
        <w:rPr>
          <w:rFonts w:asciiTheme="minorHAnsi" w:hAnsiTheme="minorHAnsi" w:cs="Arial"/>
          <w:sz w:val="22"/>
          <w:szCs w:val="22"/>
        </w:rPr>
      </w:pPr>
    </w:p>
    <w:p w14:paraId="75B66E7B" w14:textId="77777777" w:rsidR="008503AE" w:rsidRPr="009D3139" w:rsidRDefault="008503AE" w:rsidP="007C504B">
      <w:pPr>
        <w:jc w:val="both"/>
        <w:rPr>
          <w:rFonts w:asciiTheme="minorHAnsi" w:hAnsiTheme="minorHAnsi" w:cs="Arial"/>
          <w:sz w:val="22"/>
          <w:szCs w:val="22"/>
        </w:rPr>
      </w:pPr>
    </w:p>
    <w:p w14:paraId="72B94976" w14:textId="77777777" w:rsidR="008503AE" w:rsidRPr="009D3139" w:rsidRDefault="008503AE" w:rsidP="007C504B">
      <w:pPr>
        <w:jc w:val="both"/>
        <w:rPr>
          <w:rFonts w:asciiTheme="minorHAnsi" w:hAnsiTheme="minorHAnsi" w:cs="Arial"/>
          <w:sz w:val="22"/>
          <w:szCs w:val="22"/>
        </w:rPr>
      </w:pPr>
    </w:p>
    <w:p w14:paraId="49442515" w14:textId="77777777" w:rsidR="008503AE" w:rsidRPr="009D3139" w:rsidRDefault="008503AE" w:rsidP="007C504B">
      <w:pPr>
        <w:jc w:val="both"/>
        <w:rPr>
          <w:rFonts w:asciiTheme="minorHAnsi" w:hAnsiTheme="minorHAnsi" w:cs="Arial"/>
          <w:sz w:val="22"/>
          <w:szCs w:val="22"/>
        </w:rPr>
      </w:pPr>
    </w:p>
    <w:p w14:paraId="564F8226" w14:textId="77777777" w:rsidR="008503AE" w:rsidRPr="009D3139" w:rsidRDefault="008503AE" w:rsidP="007C504B">
      <w:pPr>
        <w:jc w:val="both"/>
        <w:rPr>
          <w:rFonts w:asciiTheme="minorHAnsi" w:hAnsiTheme="minorHAnsi" w:cs="Arial"/>
          <w:sz w:val="22"/>
          <w:szCs w:val="22"/>
        </w:rPr>
      </w:pPr>
    </w:p>
    <w:p w14:paraId="4340DEBF" w14:textId="77777777" w:rsidR="008503AE" w:rsidRPr="009D3139" w:rsidRDefault="008503AE" w:rsidP="007C504B">
      <w:pPr>
        <w:jc w:val="both"/>
        <w:rPr>
          <w:rFonts w:asciiTheme="minorHAnsi" w:hAnsiTheme="minorHAnsi" w:cs="Arial"/>
          <w:sz w:val="22"/>
          <w:szCs w:val="22"/>
        </w:rPr>
      </w:pPr>
    </w:p>
    <w:p w14:paraId="2AAE114A" w14:textId="77777777" w:rsidR="008503AE" w:rsidRPr="009D3139" w:rsidRDefault="008503AE" w:rsidP="007C504B">
      <w:pPr>
        <w:jc w:val="both"/>
        <w:rPr>
          <w:rFonts w:asciiTheme="minorHAnsi" w:hAnsiTheme="minorHAnsi" w:cs="Arial"/>
          <w:sz w:val="22"/>
          <w:szCs w:val="22"/>
        </w:rPr>
      </w:pPr>
    </w:p>
    <w:p w14:paraId="72DA1DCB" w14:textId="77777777" w:rsidR="008503AE" w:rsidRPr="009D3139" w:rsidRDefault="008503AE" w:rsidP="007C504B">
      <w:pPr>
        <w:jc w:val="both"/>
        <w:rPr>
          <w:rFonts w:asciiTheme="minorHAnsi" w:hAnsiTheme="minorHAnsi" w:cs="Arial"/>
          <w:sz w:val="22"/>
          <w:szCs w:val="22"/>
        </w:rPr>
      </w:pPr>
    </w:p>
    <w:p w14:paraId="34B5F3C0" w14:textId="77777777" w:rsidR="008503AE" w:rsidRPr="009D3139" w:rsidRDefault="008503AE" w:rsidP="007C504B">
      <w:pPr>
        <w:jc w:val="both"/>
        <w:rPr>
          <w:rFonts w:asciiTheme="minorHAnsi" w:hAnsiTheme="minorHAnsi" w:cs="Arial"/>
          <w:sz w:val="22"/>
          <w:szCs w:val="22"/>
        </w:rPr>
      </w:pPr>
    </w:p>
    <w:p w14:paraId="4354E218" w14:textId="77777777" w:rsidR="008503AE" w:rsidRPr="009D3139" w:rsidRDefault="008503AE" w:rsidP="007C504B">
      <w:pPr>
        <w:jc w:val="both"/>
        <w:rPr>
          <w:rFonts w:asciiTheme="minorHAnsi" w:hAnsiTheme="minorHAnsi" w:cs="Arial"/>
          <w:sz w:val="22"/>
          <w:szCs w:val="22"/>
        </w:rPr>
      </w:pPr>
    </w:p>
    <w:p w14:paraId="2A72884A" w14:textId="77777777" w:rsidR="008503AE" w:rsidRPr="009D3139" w:rsidRDefault="008503AE" w:rsidP="007C504B">
      <w:pPr>
        <w:jc w:val="both"/>
        <w:rPr>
          <w:rFonts w:asciiTheme="minorHAnsi" w:hAnsiTheme="minorHAnsi" w:cs="Arial"/>
          <w:sz w:val="22"/>
          <w:szCs w:val="22"/>
        </w:rPr>
      </w:pPr>
    </w:p>
    <w:p w14:paraId="06E342FF" w14:textId="77777777" w:rsidR="008503AE" w:rsidRPr="009D3139" w:rsidRDefault="008503AE" w:rsidP="007C504B">
      <w:pPr>
        <w:jc w:val="both"/>
        <w:rPr>
          <w:rFonts w:asciiTheme="minorHAnsi" w:hAnsiTheme="minorHAnsi" w:cs="Arial"/>
          <w:sz w:val="22"/>
          <w:szCs w:val="22"/>
        </w:rPr>
      </w:pPr>
    </w:p>
    <w:p w14:paraId="578DE862" w14:textId="77777777" w:rsidR="008503AE" w:rsidRPr="009D3139" w:rsidRDefault="008503AE" w:rsidP="007C504B">
      <w:pPr>
        <w:jc w:val="both"/>
        <w:rPr>
          <w:rFonts w:asciiTheme="minorHAnsi" w:hAnsiTheme="minorHAnsi" w:cs="Arial"/>
          <w:sz w:val="22"/>
          <w:szCs w:val="22"/>
        </w:rPr>
      </w:pPr>
    </w:p>
    <w:p w14:paraId="7A18D6D5" w14:textId="77777777" w:rsidR="008503AE" w:rsidRPr="009D3139" w:rsidRDefault="008503AE" w:rsidP="007C504B">
      <w:pPr>
        <w:jc w:val="both"/>
        <w:rPr>
          <w:rFonts w:asciiTheme="minorHAnsi" w:hAnsiTheme="minorHAnsi" w:cs="Arial"/>
          <w:sz w:val="22"/>
          <w:szCs w:val="22"/>
        </w:rPr>
      </w:pPr>
    </w:p>
    <w:p w14:paraId="25F6A46A" w14:textId="77777777" w:rsidR="008503AE" w:rsidRPr="009D3139" w:rsidRDefault="008503AE" w:rsidP="007C504B">
      <w:pPr>
        <w:jc w:val="both"/>
        <w:rPr>
          <w:rFonts w:asciiTheme="minorHAnsi" w:hAnsiTheme="minorHAnsi" w:cs="Arial"/>
          <w:sz w:val="22"/>
          <w:szCs w:val="22"/>
        </w:rPr>
      </w:pPr>
    </w:p>
    <w:p w14:paraId="020E33E1" w14:textId="77777777" w:rsidR="008503AE" w:rsidRPr="009D3139" w:rsidRDefault="008503AE" w:rsidP="007C504B">
      <w:pPr>
        <w:jc w:val="both"/>
        <w:rPr>
          <w:rFonts w:asciiTheme="minorHAnsi" w:hAnsiTheme="minorHAnsi" w:cs="Arial"/>
          <w:sz w:val="22"/>
          <w:szCs w:val="22"/>
        </w:rPr>
      </w:pPr>
    </w:p>
    <w:p w14:paraId="75E8E925" w14:textId="77777777" w:rsidR="008503AE" w:rsidRPr="009D3139" w:rsidRDefault="008503AE" w:rsidP="007C504B">
      <w:pPr>
        <w:jc w:val="both"/>
        <w:rPr>
          <w:rFonts w:asciiTheme="minorHAnsi" w:hAnsiTheme="minorHAnsi" w:cs="Arial"/>
          <w:sz w:val="22"/>
          <w:szCs w:val="22"/>
        </w:rPr>
      </w:pPr>
    </w:p>
    <w:p w14:paraId="0345294F" w14:textId="77777777" w:rsidR="008503AE" w:rsidRPr="009D3139" w:rsidRDefault="008503AE" w:rsidP="007C504B">
      <w:pPr>
        <w:jc w:val="both"/>
        <w:rPr>
          <w:rFonts w:asciiTheme="minorHAnsi" w:hAnsiTheme="minorHAnsi" w:cs="Arial"/>
          <w:sz w:val="22"/>
          <w:szCs w:val="22"/>
        </w:rPr>
      </w:pPr>
    </w:p>
    <w:p w14:paraId="0F4E5F4B" w14:textId="77777777" w:rsidR="008503AE" w:rsidRPr="009D3139" w:rsidRDefault="008503AE" w:rsidP="007C504B">
      <w:pPr>
        <w:jc w:val="both"/>
        <w:rPr>
          <w:rFonts w:asciiTheme="minorHAnsi" w:hAnsiTheme="minorHAnsi" w:cs="Arial"/>
          <w:sz w:val="22"/>
          <w:szCs w:val="22"/>
        </w:rPr>
      </w:pPr>
    </w:p>
    <w:p w14:paraId="4CAA7E70" w14:textId="77777777" w:rsidR="008503AE" w:rsidRPr="009D3139" w:rsidRDefault="008503AE" w:rsidP="007C504B">
      <w:pPr>
        <w:jc w:val="both"/>
        <w:rPr>
          <w:rFonts w:asciiTheme="minorHAnsi" w:hAnsiTheme="minorHAnsi" w:cs="Arial"/>
          <w:sz w:val="22"/>
          <w:szCs w:val="22"/>
        </w:rPr>
      </w:pPr>
    </w:p>
    <w:p w14:paraId="43C17663" w14:textId="77777777" w:rsidR="008503AE" w:rsidRPr="009D3139" w:rsidRDefault="008503AE" w:rsidP="007C504B">
      <w:pPr>
        <w:jc w:val="both"/>
        <w:rPr>
          <w:rFonts w:asciiTheme="minorHAnsi" w:hAnsiTheme="minorHAnsi" w:cs="Arial"/>
          <w:sz w:val="22"/>
          <w:szCs w:val="22"/>
        </w:rPr>
      </w:pPr>
    </w:p>
    <w:p w14:paraId="6FE79CC9" w14:textId="77777777" w:rsidR="008503AE" w:rsidRPr="009D3139" w:rsidRDefault="008503AE" w:rsidP="007C504B">
      <w:pPr>
        <w:jc w:val="both"/>
        <w:rPr>
          <w:rFonts w:asciiTheme="minorHAnsi" w:hAnsiTheme="minorHAnsi" w:cs="Arial"/>
          <w:sz w:val="22"/>
          <w:szCs w:val="22"/>
        </w:rPr>
      </w:pPr>
    </w:p>
    <w:p w14:paraId="2376CFA5" w14:textId="77777777" w:rsidR="008503AE" w:rsidRPr="009D3139" w:rsidRDefault="008503AE" w:rsidP="007C504B">
      <w:pPr>
        <w:jc w:val="both"/>
        <w:rPr>
          <w:rFonts w:asciiTheme="minorHAnsi" w:hAnsiTheme="minorHAnsi" w:cs="Arial"/>
          <w:sz w:val="22"/>
          <w:szCs w:val="22"/>
        </w:rPr>
      </w:pPr>
    </w:p>
    <w:p w14:paraId="2008B3E7" w14:textId="77777777" w:rsidR="008503AE" w:rsidRPr="009D3139" w:rsidRDefault="008503AE" w:rsidP="007C504B">
      <w:pPr>
        <w:jc w:val="both"/>
        <w:rPr>
          <w:rFonts w:asciiTheme="minorHAnsi" w:hAnsiTheme="minorHAnsi" w:cs="Arial"/>
          <w:sz w:val="22"/>
          <w:szCs w:val="22"/>
        </w:rPr>
      </w:pPr>
    </w:p>
    <w:p w14:paraId="08EA58EC" w14:textId="77777777" w:rsidR="008503AE" w:rsidRPr="009D3139" w:rsidRDefault="00DB4B10" w:rsidP="007C504B">
      <w:pPr>
        <w:jc w:val="both"/>
        <w:rPr>
          <w:rFonts w:asciiTheme="minorHAnsi" w:hAnsiTheme="minorHAnsi" w:cs="Arial"/>
          <w:sz w:val="22"/>
          <w:szCs w:val="22"/>
        </w:rPr>
      </w:pPr>
      <w:r w:rsidRPr="009D3139">
        <w:rPr>
          <w:rFonts w:asciiTheme="minorHAnsi" w:hAnsiTheme="minorHAnsi" w:cs="Arial"/>
          <w:sz w:val="22"/>
          <w:szCs w:val="22"/>
        </w:rPr>
        <w:br w:type="page"/>
      </w:r>
    </w:p>
    <w:p w14:paraId="75E42006" w14:textId="77777777" w:rsidR="008619E9" w:rsidRDefault="008619E9" w:rsidP="000B483A">
      <w:pPr>
        <w:pStyle w:val="TOC1"/>
      </w:pPr>
    </w:p>
    <w:p w14:paraId="648AE702" w14:textId="7F0FF64F" w:rsidR="00C26D2A" w:rsidRDefault="00A82027">
      <w:pPr>
        <w:pStyle w:val="TOC1"/>
        <w:rPr>
          <w:rFonts w:eastAsiaTheme="minorEastAsia" w:cstheme="minorBidi"/>
          <w:b w:val="0"/>
          <w:bCs w:val="0"/>
          <w:i w:val="0"/>
          <w:iCs w:val="0"/>
          <w:color w:val="auto"/>
          <w:sz w:val="22"/>
          <w:szCs w:val="22"/>
          <w:lang w:val="en-US" w:eastAsia="en-US"/>
        </w:rPr>
      </w:pPr>
      <w:r w:rsidRPr="00B9087B">
        <w:rPr>
          <w:rFonts w:cs="Arial"/>
          <w:szCs w:val="28"/>
        </w:rPr>
        <w:fldChar w:fldCharType="begin"/>
      </w:r>
      <w:r w:rsidRPr="00B9087B">
        <w:rPr>
          <w:rFonts w:cs="Arial"/>
          <w:szCs w:val="28"/>
        </w:rPr>
        <w:instrText xml:space="preserve"> TOC \o "1-3" \h \z \u </w:instrText>
      </w:r>
      <w:r w:rsidRPr="00B9087B">
        <w:rPr>
          <w:rFonts w:cs="Arial"/>
          <w:szCs w:val="28"/>
        </w:rPr>
        <w:fldChar w:fldCharType="separate"/>
      </w:r>
      <w:hyperlink w:anchor="_Toc65857032" w:history="1">
        <w:r w:rsidR="00C26D2A" w:rsidRPr="007C0519">
          <w:rPr>
            <w:rStyle w:val="Hyperlink"/>
          </w:rPr>
          <w:t>Key Messages</w:t>
        </w:r>
        <w:r w:rsidR="00C26D2A">
          <w:rPr>
            <w:webHidden/>
          </w:rPr>
          <w:tab/>
        </w:r>
        <w:r w:rsidR="00C26D2A">
          <w:rPr>
            <w:webHidden/>
          </w:rPr>
          <w:fldChar w:fldCharType="begin"/>
        </w:r>
        <w:r w:rsidR="00C26D2A">
          <w:rPr>
            <w:webHidden/>
          </w:rPr>
          <w:instrText xml:space="preserve"> PAGEREF _Toc65857032 \h </w:instrText>
        </w:r>
        <w:r w:rsidR="00C26D2A">
          <w:rPr>
            <w:webHidden/>
          </w:rPr>
        </w:r>
        <w:r w:rsidR="00C26D2A">
          <w:rPr>
            <w:webHidden/>
          </w:rPr>
          <w:fldChar w:fldCharType="separate"/>
        </w:r>
        <w:r w:rsidR="00C26D2A">
          <w:rPr>
            <w:webHidden/>
          </w:rPr>
          <w:t>3</w:t>
        </w:r>
        <w:r w:rsidR="00C26D2A">
          <w:rPr>
            <w:webHidden/>
          </w:rPr>
          <w:fldChar w:fldCharType="end"/>
        </w:r>
      </w:hyperlink>
    </w:p>
    <w:p w14:paraId="3FCD30A9" w14:textId="5C0267A5" w:rsidR="00C26D2A" w:rsidRDefault="000154EB">
      <w:pPr>
        <w:pStyle w:val="TOC2"/>
        <w:rPr>
          <w:rFonts w:eastAsiaTheme="minorEastAsia" w:cstheme="minorBidi"/>
          <w:b w:val="0"/>
          <w:bCs w:val="0"/>
          <w:noProof/>
          <w:lang w:val="en-US" w:eastAsia="en-US"/>
        </w:rPr>
      </w:pPr>
      <w:hyperlink w:anchor="_Toc65857033" w:history="1">
        <w:r w:rsidR="00C26D2A" w:rsidRPr="007C0519">
          <w:rPr>
            <w:rStyle w:val="Hyperlink"/>
            <w:rFonts w:asciiTheme="majorHAnsi" w:hAnsiTheme="majorHAnsi" w:cstheme="majorHAnsi"/>
            <w:noProof/>
          </w:rPr>
          <w:t>Assumptions and key points</w:t>
        </w:r>
        <w:r w:rsidR="00C26D2A">
          <w:rPr>
            <w:noProof/>
            <w:webHidden/>
          </w:rPr>
          <w:tab/>
        </w:r>
        <w:r w:rsidR="00C26D2A">
          <w:rPr>
            <w:noProof/>
            <w:webHidden/>
          </w:rPr>
          <w:fldChar w:fldCharType="begin"/>
        </w:r>
        <w:r w:rsidR="00C26D2A">
          <w:rPr>
            <w:noProof/>
            <w:webHidden/>
          </w:rPr>
          <w:instrText xml:space="preserve"> PAGEREF _Toc65857033 \h </w:instrText>
        </w:r>
        <w:r w:rsidR="00C26D2A">
          <w:rPr>
            <w:noProof/>
            <w:webHidden/>
          </w:rPr>
        </w:r>
        <w:r w:rsidR="00C26D2A">
          <w:rPr>
            <w:noProof/>
            <w:webHidden/>
          </w:rPr>
          <w:fldChar w:fldCharType="separate"/>
        </w:r>
        <w:r w:rsidR="00C26D2A">
          <w:rPr>
            <w:noProof/>
            <w:webHidden/>
          </w:rPr>
          <w:t>4</w:t>
        </w:r>
        <w:r w:rsidR="00C26D2A">
          <w:rPr>
            <w:noProof/>
            <w:webHidden/>
          </w:rPr>
          <w:fldChar w:fldCharType="end"/>
        </w:r>
      </w:hyperlink>
    </w:p>
    <w:p w14:paraId="3DD0A3AE" w14:textId="76D3F896" w:rsidR="00C26D2A" w:rsidRDefault="000154EB">
      <w:pPr>
        <w:pStyle w:val="TOC2"/>
        <w:rPr>
          <w:rFonts w:eastAsiaTheme="minorEastAsia" w:cstheme="minorBidi"/>
          <w:b w:val="0"/>
          <w:bCs w:val="0"/>
          <w:noProof/>
          <w:lang w:val="en-US" w:eastAsia="en-US"/>
        </w:rPr>
      </w:pPr>
      <w:hyperlink w:anchor="_Toc65857034" w:history="1">
        <w:r w:rsidR="00C26D2A" w:rsidRPr="007C0519">
          <w:rPr>
            <w:rStyle w:val="Hyperlink"/>
            <w:rFonts w:asciiTheme="majorHAnsi" w:hAnsiTheme="majorHAnsi" w:cstheme="majorHAnsi"/>
            <w:noProof/>
          </w:rPr>
          <w:t>Additional input forms</w:t>
        </w:r>
        <w:r w:rsidR="00C26D2A">
          <w:rPr>
            <w:noProof/>
            <w:webHidden/>
          </w:rPr>
          <w:tab/>
        </w:r>
        <w:r w:rsidR="00C26D2A">
          <w:rPr>
            <w:noProof/>
            <w:webHidden/>
          </w:rPr>
          <w:fldChar w:fldCharType="begin"/>
        </w:r>
        <w:r w:rsidR="00C26D2A">
          <w:rPr>
            <w:noProof/>
            <w:webHidden/>
          </w:rPr>
          <w:instrText xml:space="preserve"> PAGEREF _Toc65857034 \h </w:instrText>
        </w:r>
        <w:r w:rsidR="00C26D2A">
          <w:rPr>
            <w:noProof/>
            <w:webHidden/>
          </w:rPr>
        </w:r>
        <w:r w:rsidR="00C26D2A">
          <w:rPr>
            <w:noProof/>
            <w:webHidden/>
          </w:rPr>
          <w:fldChar w:fldCharType="separate"/>
        </w:r>
        <w:r w:rsidR="00C26D2A">
          <w:rPr>
            <w:noProof/>
            <w:webHidden/>
          </w:rPr>
          <w:t>5</w:t>
        </w:r>
        <w:r w:rsidR="00C26D2A">
          <w:rPr>
            <w:noProof/>
            <w:webHidden/>
          </w:rPr>
          <w:fldChar w:fldCharType="end"/>
        </w:r>
      </w:hyperlink>
    </w:p>
    <w:p w14:paraId="08240D5A" w14:textId="305FA5FF" w:rsidR="00C26D2A" w:rsidRDefault="000154EB">
      <w:pPr>
        <w:pStyle w:val="TOC1"/>
        <w:rPr>
          <w:rFonts w:eastAsiaTheme="minorEastAsia" w:cstheme="minorBidi"/>
          <w:b w:val="0"/>
          <w:bCs w:val="0"/>
          <w:i w:val="0"/>
          <w:iCs w:val="0"/>
          <w:color w:val="auto"/>
          <w:sz w:val="22"/>
          <w:szCs w:val="22"/>
          <w:lang w:val="en-US" w:eastAsia="en-US"/>
        </w:rPr>
      </w:pPr>
      <w:hyperlink w:anchor="_Toc65857035" w:history="1">
        <w:r w:rsidR="00C26D2A" w:rsidRPr="007C0519">
          <w:rPr>
            <w:rStyle w:val="Hyperlink"/>
          </w:rPr>
          <w:t>Appendix</w:t>
        </w:r>
        <w:r w:rsidR="00C26D2A">
          <w:rPr>
            <w:webHidden/>
          </w:rPr>
          <w:tab/>
        </w:r>
        <w:r w:rsidR="00C26D2A">
          <w:rPr>
            <w:webHidden/>
          </w:rPr>
          <w:fldChar w:fldCharType="begin"/>
        </w:r>
        <w:r w:rsidR="00C26D2A">
          <w:rPr>
            <w:webHidden/>
          </w:rPr>
          <w:instrText xml:space="preserve"> PAGEREF _Toc65857035 \h </w:instrText>
        </w:r>
        <w:r w:rsidR="00C26D2A">
          <w:rPr>
            <w:webHidden/>
          </w:rPr>
        </w:r>
        <w:r w:rsidR="00C26D2A">
          <w:rPr>
            <w:webHidden/>
          </w:rPr>
          <w:fldChar w:fldCharType="separate"/>
        </w:r>
        <w:r w:rsidR="00C26D2A">
          <w:rPr>
            <w:webHidden/>
          </w:rPr>
          <w:t>5</w:t>
        </w:r>
        <w:r w:rsidR="00C26D2A">
          <w:rPr>
            <w:webHidden/>
          </w:rPr>
          <w:fldChar w:fldCharType="end"/>
        </w:r>
      </w:hyperlink>
    </w:p>
    <w:p w14:paraId="6A20DF94" w14:textId="0421369B" w:rsidR="00C26D2A" w:rsidRDefault="000154EB">
      <w:pPr>
        <w:pStyle w:val="TOC2"/>
        <w:rPr>
          <w:rFonts w:eastAsiaTheme="minorEastAsia" w:cstheme="minorBidi"/>
          <w:b w:val="0"/>
          <w:bCs w:val="0"/>
          <w:noProof/>
          <w:lang w:val="en-US" w:eastAsia="en-US"/>
        </w:rPr>
      </w:pPr>
      <w:hyperlink w:anchor="_Toc65857036" w:history="1">
        <w:r w:rsidR="00C26D2A" w:rsidRPr="007C0519">
          <w:rPr>
            <w:rStyle w:val="Hyperlink"/>
            <w:noProof/>
          </w:rPr>
          <w:t>Tax Reconciliation</w:t>
        </w:r>
        <w:r w:rsidR="00C26D2A">
          <w:rPr>
            <w:noProof/>
            <w:webHidden/>
          </w:rPr>
          <w:tab/>
        </w:r>
        <w:r w:rsidR="00C26D2A">
          <w:rPr>
            <w:noProof/>
            <w:webHidden/>
          </w:rPr>
          <w:fldChar w:fldCharType="begin"/>
        </w:r>
        <w:r w:rsidR="00C26D2A">
          <w:rPr>
            <w:noProof/>
            <w:webHidden/>
          </w:rPr>
          <w:instrText xml:space="preserve"> PAGEREF _Toc65857036 \h </w:instrText>
        </w:r>
        <w:r w:rsidR="00C26D2A">
          <w:rPr>
            <w:noProof/>
            <w:webHidden/>
          </w:rPr>
        </w:r>
        <w:r w:rsidR="00C26D2A">
          <w:rPr>
            <w:noProof/>
            <w:webHidden/>
          </w:rPr>
          <w:fldChar w:fldCharType="separate"/>
        </w:r>
        <w:r w:rsidR="00C26D2A">
          <w:rPr>
            <w:noProof/>
            <w:webHidden/>
          </w:rPr>
          <w:t>5</w:t>
        </w:r>
        <w:r w:rsidR="00C26D2A">
          <w:rPr>
            <w:noProof/>
            <w:webHidden/>
          </w:rPr>
          <w:fldChar w:fldCharType="end"/>
        </w:r>
      </w:hyperlink>
    </w:p>
    <w:p w14:paraId="0A2E1F37" w14:textId="0E7B6579" w:rsidR="00C26D2A" w:rsidRDefault="000154EB">
      <w:pPr>
        <w:pStyle w:val="TOC2"/>
        <w:rPr>
          <w:rFonts w:eastAsiaTheme="minorEastAsia" w:cstheme="minorBidi"/>
          <w:b w:val="0"/>
          <w:bCs w:val="0"/>
          <w:noProof/>
          <w:lang w:val="en-US" w:eastAsia="en-US"/>
        </w:rPr>
      </w:pPr>
      <w:hyperlink w:anchor="_Toc65857037" w:history="1">
        <w:r w:rsidR="00C26D2A" w:rsidRPr="007C0519">
          <w:rPr>
            <w:rStyle w:val="Hyperlink"/>
            <w:noProof/>
          </w:rPr>
          <w:t>Associates</w:t>
        </w:r>
        <w:r w:rsidR="00C26D2A">
          <w:rPr>
            <w:noProof/>
            <w:webHidden/>
          </w:rPr>
          <w:tab/>
        </w:r>
        <w:r w:rsidR="00C26D2A">
          <w:rPr>
            <w:noProof/>
            <w:webHidden/>
          </w:rPr>
          <w:fldChar w:fldCharType="begin"/>
        </w:r>
        <w:r w:rsidR="00C26D2A">
          <w:rPr>
            <w:noProof/>
            <w:webHidden/>
          </w:rPr>
          <w:instrText xml:space="preserve"> PAGEREF _Toc65857037 \h </w:instrText>
        </w:r>
        <w:r w:rsidR="00C26D2A">
          <w:rPr>
            <w:noProof/>
            <w:webHidden/>
          </w:rPr>
        </w:r>
        <w:r w:rsidR="00C26D2A">
          <w:rPr>
            <w:noProof/>
            <w:webHidden/>
          </w:rPr>
          <w:fldChar w:fldCharType="separate"/>
        </w:r>
        <w:r w:rsidR="00C26D2A">
          <w:rPr>
            <w:noProof/>
            <w:webHidden/>
          </w:rPr>
          <w:t>6</w:t>
        </w:r>
        <w:r w:rsidR="00C26D2A">
          <w:rPr>
            <w:noProof/>
            <w:webHidden/>
          </w:rPr>
          <w:fldChar w:fldCharType="end"/>
        </w:r>
      </w:hyperlink>
    </w:p>
    <w:p w14:paraId="26702A6B" w14:textId="5C81D57A" w:rsidR="00C26D2A" w:rsidRDefault="000154EB">
      <w:pPr>
        <w:pStyle w:val="TOC2"/>
        <w:rPr>
          <w:rFonts w:eastAsiaTheme="minorEastAsia" w:cstheme="minorBidi"/>
          <w:b w:val="0"/>
          <w:bCs w:val="0"/>
          <w:noProof/>
          <w:lang w:val="en-US" w:eastAsia="en-US"/>
        </w:rPr>
      </w:pPr>
      <w:hyperlink w:anchor="_Toc65857038" w:history="1">
        <w:r w:rsidR="00C26D2A" w:rsidRPr="007C0519">
          <w:rPr>
            <w:rStyle w:val="Hyperlink"/>
            <w:noProof/>
          </w:rPr>
          <w:t>Minorities</w:t>
        </w:r>
        <w:r w:rsidR="00C26D2A">
          <w:rPr>
            <w:noProof/>
            <w:webHidden/>
          </w:rPr>
          <w:tab/>
        </w:r>
        <w:r w:rsidR="00C26D2A">
          <w:rPr>
            <w:noProof/>
            <w:webHidden/>
          </w:rPr>
          <w:fldChar w:fldCharType="begin"/>
        </w:r>
        <w:r w:rsidR="00C26D2A">
          <w:rPr>
            <w:noProof/>
            <w:webHidden/>
          </w:rPr>
          <w:instrText xml:space="preserve"> PAGEREF _Toc65857038 \h </w:instrText>
        </w:r>
        <w:r w:rsidR="00C26D2A">
          <w:rPr>
            <w:noProof/>
            <w:webHidden/>
          </w:rPr>
        </w:r>
        <w:r w:rsidR="00C26D2A">
          <w:rPr>
            <w:noProof/>
            <w:webHidden/>
          </w:rPr>
          <w:fldChar w:fldCharType="separate"/>
        </w:r>
        <w:r w:rsidR="00C26D2A">
          <w:rPr>
            <w:noProof/>
            <w:webHidden/>
          </w:rPr>
          <w:t>8</w:t>
        </w:r>
        <w:r w:rsidR="00C26D2A">
          <w:rPr>
            <w:noProof/>
            <w:webHidden/>
          </w:rPr>
          <w:fldChar w:fldCharType="end"/>
        </w:r>
      </w:hyperlink>
    </w:p>
    <w:p w14:paraId="38180F82" w14:textId="26F3892A" w:rsidR="00C26D2A" w:rsidRDefault="000154EB">
      <w:pPr>
        <w:pStyle w:val="TOC2"/>
        <w:rPr>
          <w:rFonts w:eastAsiaTheme="minorEastAsia" w:cstheme="minorBidi"/>
          <w:b w:val="0"/>
          <w:bCs w:val="0"/>
          <w:noProof/>
          <w:lang w:val="en-US" w:eastAsia="en-US"/>
        </w:rPr>
      </w:pPr>
      <w:hyperlink w:anchor="_Toc65857039" w:history="1">
        <w:r w:rsidR="00C26D2A" w:rsidRPr="007C0519">
          <w:rPr>
            <w:rStyle w:val="Hyperlink"/>
            <w:noProof/>
          </w:rPr>
          <w:t>Required Reviews</w:t>
        </w:r>
        <w:r w:rsidR="00C26D2A">
          <w:rPr>
            <w:noProof/>
            <w:webHidden/>
          </w:rPr>
          <w:tab/>
        </w:r>
        <w:r w:rsidR="00C26D2A">
          <w:rPr>
            <w:noProof/>
            <w:webHidden/>
          </w:rPr>
          <w:fldChar w:fldCharType="begin"/>
        </w:r>
        <w:r w:rsidR="00C26D2A">
          <w:rPr>
            <w:noProof/>
            <w:webHidden/>
          </w:rPr>
          <w:instrText xml:space="preserve"> PAGEREF _Toc65857039 \h </w:instrText>
        </w:r>
        <w:r w:rsidR="00C26D2A">
          <w:rPr>
            <w:noProof/>
            <w:webHidden/>
          </w:rPr>
        </w:r>
        <w:r w:rsidR="00C26D2A">
          <w:rPr>
            <w:noProof/>
            <w:webHidden/>
          </w:rPr>
          <w:fldChar w:fldCharType="separate"/>
        </w:r>
        <w:r w:rsidR="00C26D2A">
          <w:rPr>
            <w:noProof/>
            <w:webHidden/>
          </w:rPr>
          <w:t>9</w:t>
        </w:r>
        <w:r w:rsidR="00C26D2A">
          <w:rPr>
            <w:noProof/>
            <w:webHidden/>
          </w:rPr>
          <w:fldChar w:fldCharType="end"/>
        </w:r>
      </w:hyperlink>
    </w:p>
    <w:p w14:paraId="0E17B064" w14:textId="490904B9" w:rsidR="00C26D2A" w:rsidRDefault="000154EB">
      <w:pPr>
        <w:pStyle w:val="TOC1"/>
        <w:rPr>
          <w:rFonts w:eastAsiaTheme="minorEastAsia" w:cstheme="minorBidi"/>
          <w:b w:val="0"/>
          <w:bCs w:val="0"/>
          <w:i w:val="0"/>
          <w:iCs w:val="0"/>
          <w:color w:val="auto"/>
          <w:sz w:val="22"/>
          <w:szCs w:val="22"/>
          <w:lang w:val="en-US" w:eastAsia="en-US"/>
        </w:rPr>
      </w:pPr>
      <w:hyperlink w:anchor="_Toc65857040" w:history="1">
        <w:r w:rsidR="00C26D2A" w:rsidRPr="007C0519">
          <w:rPr>
            <w:rStyle w:val="Hyperlink"/>
          </w:rPr>
          <w:t>Intercompany for BPC MGMT</w:t>
        </w:r>
        <w:r w:rsidR="00C26D2A">
          <w:rPr>
            <w:webHidden/>
          </w:rPr>
          <w:tab/>
        </w:r>
        <w:r w:rsidR="00C26D2A">
          <w:rPr>
            <w:webHidden/>
          </w:rPr>
          <w:fldChar w:fldCharType="begin"/>
        </w:r>
        <w:r w:rsidR="00C26D2A">
          <w:rPr>
            <w:webHidden/>
          </w:rPr>
          <w:instrText xml:space="preserve"> PAGEREF _Toc65857040 \h </w:instrText>
        </w:r>
        <w:r w:rsidR="00C26D2A">
          <w:rPr>
            <w:webHidden/>
          </w:rPr>
        </w:r>
        <w:r w:rsidR="00C26D2A">
          <w:rPr>
            <w:webHidden/>
          </w:rPr>
          <w:fldChar w:fldCharType="separate"/>
        </w:r>
        <w:r w:rsidR="00C26D2A">
          <w:rPr>
            <w:webHidden/>
          </w:rPr>
          <w:t>9</w:t>
        </w:r>
        <w:r w:rsidR="00C26D2A">
          <w:rPr>
            <w:webHidden/>
          </w:rPr>
          <w:fldChar w:fldCharType="end"/>
        </w:r>
      </w:hyperlink>
    </w:p>
    <w:p w14:paraId="3DD6AEB7" w14:textId="7B401154" w:rsidR="00C26D2A" w:rsidRDefault="000154EB">
      <w:pPr>
        <w:pStyle w:val="TOC2"/>
        <w:rPr>
          <w:rFonts w:eastAsiaTheme="minorEastAsia" w:cstheme="minorBidi"/>
          <w:b w:val="0"/>
          <w:bCs w:val="0"/>
          <w:noProof/>
          <w:lang w:val="en-US" w:eastAsia="en-US"/>
        </w:rPr>
      </w:pPr>
      <w:hyperlink w:anchor="_Toc65857041" w:history="1">
        <w:r w:rsidR="00C26D2A" w:rsidRPr="007C0519">
          <w:rPr>
            <w:rStyle w:val="Hyperlink"/>
            <w:noProof/>
          </w:rPr>
          <w:t>Internal Accounts above Profit from Operations</w:t>
        </w:r>
        <w:r w:rsidR="00C26D2A">
          <w:rPr>
            <w:noProof/>
            <w:webHidden/>
          </w:rPr>
          <w:tab/>
        </w:r>
        <w:r w:rsidR="00C26D2A">
          <w:rPr>
            <w:noProof/>
            <w:webHidden/>
          </w:rPr>
          <w:fldChar w:fldCharType="begin"/>
        </w:r>
        <w:r w:rsidR="00C26D2A">
          <w:rPr>
            <w:noProof/>
            <w:webHidden/>
          </w:rPr>
          <w:instrText xml:space="preserve"> PAGEREF _Toc65857041 \h </w:instrText>
        </w:r>
        <w:r w:rsidR="00C26D2A">
          <w:rPr>
            <w:noProof/>
            <w:webHidden/>
          </w:rPr>
        </w:r>
        <w:r w:rsidR="00C26D2A">
          <w:rPr>
            <w:noProof/>
            <w:webHidden/>
          </w:rPr>
          <w:fldChar w:fldCharType="separate"/>
        </w:r>
        <w:r w:rsidR="00C26D2A">
          <w:rPr>
            <w:noProof/>
            <w:webHidden/>
          </w:rPr>
          <w:t>9</w:t>
        </w:r>
        <w:r w:rsidR="00C26D2A">
          <w:rPr>
            <w:noProof/>
            <w:webHidden/>
          </w:rPr>
          <w:fldChar w:fldCharType="end"/>
        </w:r>
      </w:hyperlink>
    </w:p>
    <w:p w14:paraId="6FF979C5" w14:textId="1CE1E983" w:rsidR="00C26D2A" w:rsidRDefault="000154EB">
      <w:pPr>
        <w:pStyle w:val="TOC2"/>
        <w:rPr>
          <w:rFonts w:eastAsiaTheme="minorEastAsia" w:cstheme="minorBidi"/>
          <w:b w:val="0"/>
          <w:bCs w:val="0"/>
          <w:noProof/>
          <w:lang w:val="en-US" w:eastAsia="en-US"/>
        </w:rPr>
      </w:pPr>
      <w:hyperlink w:anchor="_Toc65857042" w:history="1">
        <w:r w:rsidR="00C26D2A" w:rsidRPr="007C0519">
          <w:rPr>
            <w:rStyle w:val="Hyperlink"/>
            <w:noProof/>
          </w:rPr>
          <w:t>Internal Accounts below Profit from Operations</w:t>
        </w:r>
        <w:r w:rsidR="00C26D2A">
          <w:rPr>
            <w:noProof/>
            <w:webHidden/>
          </w:rPr>
          <w:tab/>
        </w:r>
        <w:r w:rsidR="00C26D2A">
          <w:rPr>
            <w:noProof/>
            <w:webHidden/>
          </w:rPr>
          <w:fldChar w:fldCharType="begin"/>
        </w:r>
        <w:r w:rsidR="00C26D2A">
          <w:rPr>
            <w:noProof/>
            <w:webHidden/>
          </w:rPr>
          <w:instrText xml:space="preserve"> PAGEREF _Toc65857042 \h </w:instrText>
        </w:r>
        <w:r w:rsidR="00C26D2A">
          <w:rPr>
            <w:noProof/>
            <w:webHidden/>
          </w:rPr>
        </w:r>
        <w:r w:rsidR="00C26D2A">
          <w:rPr>
            <w:noProof/>
            <w:webHidden/>
          </w:rPr>
          <w:fldChar w:fldCharType="separate"/>
        </w:r>
        <w:r w:rsidR="00C26D2A">
          <w:rPr>
            <w:noProof/>
            <w:webHidden/>
          </w:rPr>
          <w:t>10</w:t>
        </w:r>
        <w:r w:rsidR="00C26D2A">
          <w:rPr>
            <w:noProof/>
            <w:webHidden/>
          </w:rPr>
          <w:fldChar w:fldCharType="end"/>
        </w:r>
      </w:hyperlink>
    </w:p>
    <w:p w14:paraId="50C16BDB" w14:textId="7A4429AC" w:rsidR="00C26D2A" w:rsidRDefault="000154EB">
      <w:pPr>
        <w:pStyle w:val="TOC2"/>
        <w:rPr>
          <w:rFonts w:eastAsiaTheme="minorEastAsia" w:cstheme="minorBidi"/>
          <w:b w:val="0"/>
          <w:bCs w:val="0"/>
          <w:noProof/>
          <w:lang w:val="en-US" w:eastAsia="en-US"/>
        </w:rPr>
      </w:pPr>
      <w:hyperlink w:anchor="_Toc65857043" w:history="1">
        <w:r w:rsidR="00C26D2A" w:rsidRPr="007C0519">
          <w:rPr>
            <w:rStyle w:val="Hyperlink"/>
            <w:noProof/>
          </w:rPr>
          <w:t>Balance Sheet Accounts</w:t>
        </w:r>
        <w:r w:rsidR="00C26D2A">
          <w:rPr>
            <w:noProof/>
            <w:webHidden/>
          </w:rPr>
          <w:tab/>
        </w:r>
        <w:r w:rsidR="00C26D2A">
          <w:rPr>
            <w:noProof/>
            <w:webHidden/>
          </w:rPr>
          <w:fldChar w:fldCharType="begin"/>
        </w:r>
        <w:r w:rsidR="00C26D2A">
          <w:rPr>
            <w:noProof/>
            <w:webHidden/>
          </w:rPr>
          <w:instrText xml:space="preserve"> PAGEREF _Toc65857043 \h </w:instrText>
        </w:r>
        <w:r w:rsidR="00C26D2A">
          <w:rPr>
            <w:noProof/>
            <w:webHidden/>
          </w:rPr>
        </w:r>
        <w:r w:rsidR="00C26D2A">
          <w:rPr>
            <w:noProof/>
            <w:webHidden/>
          </w:rPr>
          <w:fldChar w:fldCharType="separate"/>
        </w:r>
        <w:r w:rsidR="00C26D2A">
          <w:rPr>
            <w:noProof/>
            <w:webHidden/>
          </w:rPr>
          <w:t>10</w:t>
        </w:r>
        <w:r w:rsidR="00C26D2A">
          <w:rPr>
            <w:noProof/>
            <w:webHidden/>
          </w:rPr>
          <w:fldChar w:fldCharType="end"/>
        </w:r>
      </w:hyperlink>
    </w:p>
    <w:p w14:paraId="2753A2FA" w14:textId="74D66C79" w:rsidR="00C26D2A" w:rsidRDefault="000154EB">
      <w:pPr>
        <w:pStyle w:val="TOC2"/>
        <w:rPr>
          <w:rFonts w:eastAsiaTheme="minorEastAsia" w:cstheme="minorBidi"/>
          <w:b w:val="0"/>
          <w:bCs w:val="0"/>
          <w:noProof/>
          <w:lang w:val="en-US" w:eastAsia="en-US"/>
        </w:rPr>
      </w:pPr>
      <w:hyperlink w:anchor="_Toc65857044" w:history="1">
        <w:r w:rsidR="00C26D2A" w:rsidRPr="007C0519">
          <w:rPr>
            <w:rStyle w:val="Hyperlink"/>
            <w:noProof/>
          </w:rPr>
          <w:t>Inter-company matching report</w:t>
        </w:r>
        <w:r w:rsidR="00C26D2A">
          <w:rPr>
            <w:noProof/>
            <w:webHidden/>
          </w:rPr>
          <w:tab/>
        </w:r>
        <w:r w:rsidR="00C26D2A">
          <w:rPr>
            <w:noProof/>
            <w:webHidden/>
          </w:rPr>
          <w:fldChar w:fldCharType="begin"/>
        </w:r>
        <w:r w:rsidR="00C26D2A">
          <w:rPr>
            <w:noProof/>
            <w:webHidden/>
          </w:rPr>
          <w:instrText xml:space="preserve"> PAGEREF _Toc65857044 \h </w:instrText>
        </w:r>
        <w:r w:rsidR="00C26D2A">
          <w:rPr>
            <w:noProof/>
            <w:webHidden/>
          </w:rPr>
        </w:r>
        <w:r w:rsidR="00C26D2A">
          <w:rPr>
            <w:noProof/>
            <w:webHidden/>
          </w:rPr>
          <w:fldChar w:fldCharType="separate"/>
        </w:r>
        <w:r w:rsidR="00C26D2A">
          <w:rPr>
            <w:noProof/>
            <w:webHidden/>
          </w:rPr>
          <w:t>10</w:t>
        </w:r>
        <w:r w:rsidR="00C26D2A">
          <w:rPr>
            <w:noProof/>
            <w:webHidden/>
          </w:rPr>
          <w:fldChar w:fldCharType="end"/>
        </w:r>
      </w:hyperlink>
    </w:p>
    <w:p w14:paraId="4EA0124F" w14:textId="271C3539" w:rsidR="00C26D2A" w:rsidRDefault="000154EB">
      <w:pPr>
        <w:pStyle w:val="TOC2"/>
        <w:rPr>
          <w:rFonts w:eastAsiaTheme="minorEastAsia" w:cstheme="minorBidi"/>
          <w:b w:val="0"/>
          <w:bCs w:val="0"/>
          <w:noProof/>
          <w:lang w:val="en-US" w:eastAsia="en-US"/>
        </w:rPr>
      </w:pPr>
      <w:hyperlink w:anchor="_Toc65857045" w:history="1">
        <w:r w:rsidR="00C26D2A" w:rsidRPr="007C0519">
          <w:rPr>
            <w:rStyle w:val="Hyperlink"/>
            <w:noProof/>
          </w:rPr>
          <w:t>Thresholds &amp; rules</w:t>
        </w:r>
        <w:r w:rsidR="00C26D2A">
          <w:rPr>
            <w:noProof/>
            <w:webHidden/>
          </w:rPr>
          <w:tab/>
        </w:r>
        <w:r w:rsidR="00C26D2A">
          <w:rPr>
            <w:noProof/>
            <w:webHidden/>
          </w:rPr>
          <w:fldChar w:fldCharType="begin"/>
        </w:r>
        <w:r w:rsidR="00C26D2A">
          <w:rPr>
            <w:noProof/>
            <w:webHidden/>
          </w:rPr>
          <w:instrText xml:space="preserve"> PAGEREF _Toc65857045 \h </w:instrText>
        </w:r>
        <w:r w:rsidR="00C26D2A">
          <w:rPr>
            <w:noProof/>
            <w:webHidden/>
          </w:rPr>
        </w:r>
        <w:r w:rsidR="00C26D2A">
          <w:rPr>
            <w:noProof/>
            <w:webHidden/>
          </w:rPr>
          <w:fldChar w:fldCharType="separate"/>
        </w:r>
        <w:r w:rsidR="00C26D2A">
          <w:rPr>
            <w:noProof/>
            <w:webHidden/>
          </w:rPr>
          <w:t>11</w:t>
        </w:r>
        <w:r w:rsidR="00C26D2A">
          <w:rPr>
            <w:noProof/>
            <w:webHidden/>
          </w:rPr>
          <w:fldChar w:fldCharType="end"/>
        </w:r>
      </w:hyperlink>
    </w:p>
    <w:p w14:paraId="6DEB3118" w14:textId="19F7ABF2" w:rsidR="00C26D2A" w:rsidRDefault="000154EB">
      <w:pPr>
        <w:pStyle w:val="TOC2"/>
        <w:rPr>
          <w:rFonts w:eastAsiaTheme="minorEastAsia" w:cstheme="minorBidi"/>
          <w:b w:val="0"/>
          <w:bCs w:val="0"/>
          <w:noProof/>
          <w:lang w:val="en-US" w:eastAsia="en-US"/>
        </w:rPr>
      </w:pPr>
      <w:hyperlink w:anchor="_Toc65857046" w:history="1">
        <w:r w:rsidR="00C26D2A" w:rsidRPr="007C0519">
          <w:rPr>
            <w:rStyle w:val="Hyperlink"/>
            <w:noProof/>
          </w:rPr>
          <w:t>Summary of BPC MGMT Accounts relevant for intercompany process</w:t>
        </w:r>
        <w:r w:rsidR="00C26D2A">
          <w:rPr>
            <w:noProof/>
            <w:webHidden/>
          </w:rPr>
          <w:tab/>
        </w:r>
        <w:r w:rsidR="00C26D2A">
          <w:rPr>
            <w:noProof/>
            <w:webHidden/>
          </w:rPr>
          <w:fldChar w:fldCharType="begin"/>
        </w:r>
        <w:r w:rsidR="00C26D2A">
          <w:rPr>
            <w:noProof/>
            <w:webHidden/>
          </w:rPr>
          <w:instrText xml:space="preserve"> PAGEREF _Toc65857046 \h </w:instrText>
        </w:r>
        <w:r w:rsidR="00C26D2A">
          <w:rPr>
            <w:noProof/>
            <w:webHidden/>
          </w:rPr>
        </w:r>
        <w:r w:rsidR="00C26D2A">
          <w:rPr>
            <w:noProof/>
            <w:webHidden/>
          </w:rPr>
          <w:fldChar w:fldCharType="separate"/>
        </w:r>
        <w:r w:rsidR="00C26D2A">
          <w:rPr>
            <w:noProof/>
            <w:webHidden/>
          </w:rPr>
          <w:t>12</w:t>
        </w:r>
        <w:r w:rsidR="00C26D2A">
          <w:rPr>
            <w:noProof/>
            <w:webHidden/>
          </w:rPr>
          <w:fldChar w:fldCharType="end"/>
        </w:r>
      </w:hyperlink>
    </w:p>
    <w:p w14:paraId="72C76219" w14:textId="2493FAF9" w:rsidR="00C26D2A" w:rsidRDefault="000154EB">
      <w:pPr>
        <w:pStyle w:val="TOC1"/>
        <w:rPr>
          <w:rFonts w:eastAsiaTheme="minorEastAsia" w:cstheme="minorBidi"/>
          <w:b w:val="0"/>
          <w:bCs w:val="0"/>
          <w:i w:val="0"/>
          <w:iCs w:val="0"/>
          <w:color w:val="auto"/>
          <w:sz w:val="22"/>
          <w:szCs w:val="22"/>
          <w:lang w:val="en-US" w:eastAsia="en-US"/>
        </w:rPr>
      </w:pPr>
      <w:hyperlink w:anchor="_Toc65857047" w:history="1">
        <w:r w:rsidR="00C26D2A" w:rsidRPr="007C0519">
          <w:rPr>
            <w:rStyle w:val="Hyperlink"/>
          </w:rPr>
          <w:t>Master Data Changes</w:t>
        </w:r>
        <w:r w:rsidR="00C26D2A">
          <w:rPr>
            <w:webHidden/>
          </w:rPr>
          <w:tab/>
        </w:r>
        <w:r w:rsidR="00C26D2A">
          <w:rPr>
            <w:webHidden/>
          </w:rPr>
          <w:fldChar w:fldCharType="begin"/>
        </w:r>
        <w:r w:rsidR="00C26D2A">
          <w:rPr>
            <w:webHidden/>
          </w:rPr>
          <w:instrText xml:space="preserve"> PAGEREF _Toc65857047 \h </w:instrText>
        </w:r>
        <w:r w:rsidR="00C26D2A">
          <w:rPr>
            <w:webHidden/>
          </w:rPr>
        </w:r>
        <w:r w:rsidR="00C26D2A">
          <w:rPr>
            <w:webHidden/>
          </w:rPr>
          <w:fldChar w:fldCharType="separate"/>
        </w:r>
        <w:r w:rsidR="00C26D2A">
          <w:rPr>
            <w:webHidden/>
          </w:rPr>
          <w:t>13</w:t>
        </w:r>
        <w:r w:rsidR="00C26D2A">
          <w:rPr>
            <w:webHidden/>
          </w:rPr>
          <w:fldChar w:fldCharType="end"/>
        </w:r>
      </w:hyperlink>
    </w:p>
    <w:p w14:paraId="660B4700" w14:textId="278285C5" w:rsidR="00C26D2A" w:rsidRDefault="000154EB">
      <w:pPr>
        <w:pStyle w:val="TOC2"/>
        <w:rPr>
          <w:rFonts w:eastAsiaTheme="minorEastAsia" w:cstheme="minorBidi"/>
          <w:b w:val="0"/>
          <w:bCs w:val="0"/>
          <w:noProof/>
          <w:lang w:val="en-US" w:eastAsia="en-US"/>
        </w:rPr>
      </w:pPr>
      <w:hyperlink w:anchor="_Toc65857048" w:history="1">
        <w:r w:rsidR="00C26D2A" w:rsidRPr="007C0519">
          <w:rPr>
            <w:rStyle w:val="Hyperlink"/>
            <w:noProof/>
          </w:rPr>
          <w:t>CAPEX WBS changes for IFRS 16</w:t>
        </w:r>
        <w:r w:rsidR="00C26D2A">
          <w:rPr>
            <w:noProof/>
            <w:webHidden/>
          </w:rPr>
          <w:tab/>
        </w:r>
        <w:r w:rsidR="00C26D2A">
          <w:rPr>
            <w:noProof/>
            <w:webHidden/>
          </w:rPr>
          <w:fldChar w:fldCharType="begin"/>
        </w:r>
        <w:r w:rsidR="00C26D2A">
          <w:rPr>
            <w:noProof/>
            <w:webHidden/>
          </w:rPr>
          <w:instrText xml:space="preserve"> PAGEREF _Toc65857048 \h </w:instrText>
        </w:r>
        <w:r w:rsidR="00C26D2A">
          <w:rPr>
            <w:noProof/>
            <w:webHidden/>
          </w:rPr>
        </w:r>
        <w:r w:rsidR="00C26D2A">
          <w:rPr>
            <w:noProof/>
            <w:webHidden/>
          </w:rPr>
          <w:fldChar w:fldCharType="separate"/>
        </w:r>
        <w:r w:rsidR="00C26D2A">
          <w:rPr>
            <w:noProof/>
            <w:webHidden/>
          </w:rPr>
          <w:t>13</w:t>
        </w:r>
        <w:r w:rsidR="00C26D2A">
          <w:rPr>
            <w:noProof/>
            <w:webHidden/>
          </w:rPr>
          <w:fldChar w:fldCharType="end"/>
        </w:r>
      </w:hyperlink>
    </w:p>
    <w:p w14:paraId="59AFB6D2" w14:textId="47622E1D" w:rsidR="00C26D2A" w:rsidRDefault="000154EB">
      <w:pPr>
        <w:pStyle w:val="TOC2"/>
        <w:rPr>
          <w:rFonts w:eastAsiaTheme="minorEastAsia" w:cstheme="minorBidi"/>
          <w:b w:val="0"/>
          <w:bCs w:val="0"/>
          <w:noProof/>
          <w:lang w:val="en-US" w:eastAsia="en-US"/>
        </w:rPr>
      </w:pPr>
      <w:hyperlink w:anchor="_Toc65857049" w:history="1">
        <w:r w:rsidR="00C26D2A" w:rsidRPr="007C0519">
          <w:rPr>
            <w:rStyle w:val="Hyperlink"/>
            <w:noProof/>
          </w:rPr>
          <w:t>MGMT Accounts – IFRS16</w:t>
        </w:r>
        <w:r w:rsidR="00C26D2A">
          <w:rPr>
            <w:noProof/>
            <w:webHidden/>
          </w:rPr>
          <w:tab/>
        </w:r>
        <w:r w:rsidR="00C26D2A">
          <w:rPr>
            <w:noProof/>
            <w:webHidden/>
          </w:rPr>
          <w:fldChar w:fldCharType="begin"/>
        </w:r>
        <w:r w:rsidR="00C26D2A">
          <w:rPr>
            <w:noProof/>
            <w:webHidden/>
          </w:rPr>
          <w:instrText xml:space="preserve"> PAGEREF _Toc65857049 \h </w:instrText>
        </w:r>
        <w:r w:rsidR="00C26D2A">
          <w:rPr>
            <w:noProof/>
            <w:webHidden/>
          </w:rPr>
        </w:r>
        <w:r w:rsidR="00C26D2A">
          <w:rPr>
            <w:noProof/>
            <w:webHidden/>
          </w:rPr>
          <w:fldChar w:fldCharType="separate"/>
        </w:r>
        <w:r w:rsidR="00C26D2A">
          <w:rPr>
            <w:noProof/>
            <w:webHidden/>
          </w:rPr>
          <w:t>13</w:t>
        </w:r>
        <w:r w:rsidR="00C26D2A">
          <w:rPr>
            <w:noProof/>
            <w:webHidden/>
          </w:rPr>
          <w:fldChar w:fldCharType="end"/>
        </w:r>
      </w:hyperlink>
    </w:p>
    <w:p w14:paraId="395A4AC5" w14:textId="45057EBD" w:rsidR="00E62044" w:rsidRPr="006E0DC7" w:rsidRDefault="00A82027" w:rsidP="00B441ED">
      <w:pPr>
        <w:pStyle w:val="TOC2"/>
        <w:rPr>
          <w:rFonts w:cs="Arial"/>
          <w:sz w:val="28"/>
          <w:szCs w:val="28"/>
        </w:rPr>
      </w:pPr>
      <w:r w:rsidRPr="00B9087B">
        <w:rPr>
          <w:rFonts w:cs="Arial"/>
          <w:b w:val="0"/>
          <w:color w:val="002060"/>
          <w:sz w:val="28"/>
          <w:szCs w:val="28"/>
        </w:rPr>
        <w:fldChar w:fldCharType="end"/>
      </w:r>
      <w:r w:rsidR="00E62044" w:rsidRPr="006E0DC7">
        <w:rPr>
          <w:rFonts w:cs="Arial"/>
          <w:sz w:val="28"/>
          <w:szCs w:val="28"/>
        </w:rPr>
        <w:br w:type="page"/>
      </w:r>
    </w:p>
    <w:p w14:paraId="0E472574" w14:textId="5A749B38" w:rsidR="00A86D72" w:rsidRDefault="00A86D72" w:rsidP="00EF4C6F">
      <w:pPr>
        <w:rPr>
          <w:rFonts w:asciiTheme="majorHAnsi" w:hAnsiTheme="majorHAnsi" w:cstheme="majorHAnsi"/>
          <w:b/>
          <w:bCs/>
          <w:sz w:val="22"/>
          <w:szCs w:val="22"/>
        </w:rPr>
      </w:pPr>
      <w:bookmarkStart w:id="3" w:name="_Toc457815629"/>
    </w:p>
    <w:p w14:paraId="5E3AA4DC" w14:textId="0E1B1C25" w:rsidR="00A86D72" w:rsidRPr="006E0DC7" w:rsidRDefault="00A86D72" w:rsidP="00A86D72">
      <w:pPr>
        <w:pStyle w:val="Heading1"/>
        <w:numPr>
          <w:ilvl w:val="0"/>
          <w:numId w:val="0"/>
        </w:numPr>
        <w:ind w:left="432" w:hanging="432"/>
        <w:rPr>
          <w:color w:val="002060"/>
        </w:rPr>
      </w:pPr>
      <w:bookmarkStart w:id="4" w:name="_Toc65857032"/>
      <w:r w:rsidRPr="006E0DC7">
        <w:rPr>
          <w:color w:val="002060"/>
        </w:rPr>
        <w:t>Key Messages</w:t>
      </w:r>
      <w:bookmarkEnd w:id="4"/>
    </w:p>
    <w:p w14:paraId="41136C57" w14:textId="21302897" w:rsidR="00A86D72" w:rsidRPr="006E0DC7" w:rsidRDefault="00A86D72" w:rsidP="00A86D72">
      <w:pPr>
        <w:rPr>
          <w:color w:val="002060"/>
        </w:rPr>
      </w:pPr>
    </w:p>
    <w:p w14:paraId="11661B20" w14:textId="77777777" w:rsidR="0058068B" w:rsidRDefault="0058068B" w:rsidP="0058068B">
      <w:pPr>
        <w:rPr>
          <w:rFonts w:asciiTheme="majorHAnsi" w:hAnsiTheme="majorHAnsi" w:cstheme="majorHAnsi"/>
          <w:b/>
          <w:bCs/>
          <w:color w:val="002060"/>
          <w:sz w:val="22"/>
          <w:szCs w:val="22"/>
          <w:u w:val="single"/>
        </w:rPr>
      </w:pPr>
    </w:p>
    <w:p w14:paraId="762C9D3A" w14:textId="32D0DAC9" w:rsidR="0058068B" w:rsidRPr="0058068B" w:rsidRDefault="0058068B" w:rsidP="0058068B">
      <w:pPr>
        <w:rPr>
          <w:rFonts w:asciiTheme="majorHAnsi" w:hAnsiTheme="majorHAnsi" w:cstheme="majorHAnsi"/>
          <w:b/>
          <w:bCs/>
          <w:color w:val="002060"/>
          <w:sz w:val="22"/>
          <w:szCs w:val="22"/>
          <w:u w:val="single"/>
        </w:rPr>
      </w:pPr>
      <w:r w:rsidRPr="0058068B">
        <w:rPr>
          <w:rFonts w:asciiTheme="majorHAnsi" w:hAnsiTheme="majorHAnsi" w:cstheme="majorHAnsi"/>
          <w:b/>
          <w:bCs/>
          <w:color w:val="002060"/>
          <w:sz w:val="22"/>
          <w:szCs w:val="22"/>
          <w:u w:val="single"/>
        </w:rPr>
        <w:t>Guidance: SOP2, SOP3, SOP4 2021</w:t>
      </w:r>
    </w:p>
    <w:p w14:paraId="2898A9B7" w14:textId="77777777" w:rsidR="0058068B" w:rsidRPr="0058068B" w:rsidRDefault="0058068B" w:rsidP="0058068B">
      <w:pPr>
        <w:rPr>
          <w:rFonts w:asciiTheme="majorHAnsi" w:hAnsiTheme="majorHAnsi" w:cstheme="majorHAnsi"/>
          <w:b/>
          <w:bCs/>
          <w:sz w:val="22"/>
          <w:szCs w:val="22"/>
        </w:rPr>
      </w:pPr>
    </w:p>
    <w:p w14:paraId="03B39DD6" w14:textId="77777777" w:rsidR="0058068B" w:rsidRPr="0058068B" w:rsidRDefault="0058068B" w:rsidP="0058068B">
      <w:pPr>
        <w:pStyle w:val="ListParagraph"/>
        <w:numPr>
          <w:ilvl w:val="0"/>
          <w:numId w:val="28"/>
        </w:numPr>
        <w:spacing w:after="0" w:line="240" w:lineRule="auto"/>
        <w:rPr>
          <w:rFonts w:asciiTheme="majorHAnsi" w:hAnsiTheme="majorHAnsi" w:cstheme="majorHAnsi"/>
        </w:rPr>
      </w:pPr>
      <w:r w:rsidRPr="0058068B">
        <w:rPr>
          <w:rFonts w:asciiTheme="majorHAnsi" w:hAnsiTheme="majorHAnsi" w:cstheme="majorHAnsi"/>
        </w:rPr>
        <w:t>The table below summarises the Financials requested to be reported bottom-up during the following SOP cycles</w:t>
      </w:r>
    </w:p>
    <w:p w14:paraId="1CBAD1BE" w14:textId="77777777" w:rsidR="0058068B" w:rsidRPr="0058068B" w:rsidRDefault="0058068B" w:rsidP="0058068B">
      <w:pPr>
        <w:pStyle w:val="ListParagraph"/>
        <w:numPr>
          <w:ilvl w:val="0"/>
          <w:numId w:val="28"/>
        </w:numPr>
        <w:spacing w:after="0" w:line="240" w:lineRule="auto"/>
        <w:rPr>
          <w:rFonts w:asciiTheme="majorHAnsi" w:hAnsiTheme="majorHAnsi" w:cstheme="majorHAnsi"/>
        </w:rPr>
      </w:pPr>
      <w:r w:rsidRPr="0058068B">
        <w:rPr>
          <w:rFonts w:asciiTheme="majorHAnsi" w:hAnsiTheme="majorHAnsi" w:cstheme="majorHAnsi"/>
        </w:rPr>
        <w:t>Regions/DRBUs/EMs are welcome to use discretion and report in greater granularity if they wish – the items below are the requested “</w:t>
      </w:r>
      <w:r w:rsidRPr="0058068B">
        <w:rPr>
          <w:rFonts w:asciiTheme="majorHAnsi" w:hAnsiTheme="majorHAnsi" w:cstheme="majorHAnsi"/>
          <w:i/>
          <w:iCs/>
        </w:rPr>
        <w:t>minimum</w:t>
      </w:r>
      <w:r w:rsidRPr="0058068B">
        <w:rPr>
          <w:rFonts w:asciiTheme="majorHAnsi" w:hAnsiTheme="majorHAnsi" w:cstheme="majorHAnsi"/>
        </w:rPr>
        <w:t>”</w:t>
      </w:r>
    </w:p>
    <w:p w14:paraId="460D25F0" w14:textId="77777777" w:rsidR="0058068B" w:rsidRPr="0058068B" w:rsidRDefault="0058068B" w:rsidP="0058068B">
      <w:pPr>
        <w:pStyle w:val="ListParagraph"/>
        <w:spacing w:after="0" w:line="240" w:lineRule="auto"/>
        <w:ind w:left="360"/>
        <w:rPr>
          <w:rFonts w:asciiTheme="majorHAnsi" w:hAnsiTheme="majorHAnsi" w:cstheme="majorHAnsi"/>
          <w:b/>
          <w:bCs/>
        </w:rPr>
      </w:pPr>
    </w:p>
    <w:tbl>
      <w:tblPr>
        <w:tblStyle w:val="TableGrid"/>
        <w:tblW w:w="10484" w:type="dxa"/>
        <w:tblLook w:val="04A0" w:firstRow="1" w:lastRow="0" w:firstColumn="1" w:lastColumn="0" w:noHBand="0" w:noVBand="1"/>
      </w:tblPr>
      <w:tblGrid>
        <w:gridCol w:w="1973"/>
        <w:gridCol w:w="1279"/>
        <w:gridCol w:w="1215"/>
        <w:gridCol w:w="1215"/>
        <w:gridCol w:w="3263"/>
        <w:gridCol w:w="1539"/>
      </w:tblGrid>
      <w:tr w:rsidR="0058068B" w:rsidRPr="0058068B" w14:paraId="55FF9D90" w14:textId="77777777" w:rsidTr="0058068B">
        <w:trPr>
          <w:trHeight w:val="251"/>
        </w:trPr>
        <w:tc>
          <w:tcPr>
            <w:tcW w:w="1973" w:type="dxa"/>
            <w:tcBorders>
              <w:top w:val="double" w:sz="4" w:space="0" w:color="auto"/>
              <w:left w:val="double" w:sz="4" w:space="0" w:color="auto"/>
              <w:bottom w:val="double" w:sz="4" w:space="0" w:color="auto"/>
            </w:tcBorders>
            <w:shd w:val="clear" w:color="auto" w:fill="EEECE1" w:themeFill="background2"/>
          </w:tcPr>
          <w:p w14:paraId="01753FB5" w14:textId="77777777" w:rsidR="0058068B" w:rsidRPr="0058068B" w:rsidRDefault="0058068B" w:rsidP="008D567D">
            <w:pPr>
              <w:rPr>
                <w:rFonts w:asciiTheme="majorHAnsi" w:hAnsiTheme="majorHAnsi" w:cstheme="majorHAnsi"/>
                <w:b/>
                <w:bCs/>
                <w:color w:val="002060"/>
                <w:szCs w:val="20"/>
              </w:rPr>
            </w:pPr>
            <w:r w:rsidRPr="0058068B">
              <w:rPr>
                <w:rFonts w:asciiTheme="majorHAnsi" w:hAnsiTheme="majorHAnsi" w:cstheme="majorHAnsi"/>
                <w:b/>
                <w:bCs/>
                <w:color w:val="002060"/>
                <w:szCs w:val="20"/>
              </w:rPr>
              <w:t>Topic</w:t>
            </w:r>
          </w:p>
        </w:tc>
        <w:tc>
          <w:tcPr>
            <w:tcW w:w="1279" w:type="dxa"/>
            <w:tcBorders>
              <w:top w:val="double" w:sz="4" w:space="0" w:color="auto"/>
              <w:bottom w:val="double" w:sz="4" w:space="0" w:color="auto"/>
            </w:tcBorders>
            <w:shd w:val="clear" w:color="auto" w:fill="EEECE1" w:themeFill="background2"/>
          </w:tcPr>
          <w:p w14:paraId="0A19BC3A" w14:textId="77777777" w:rsidR="0058068B" w:rsidRPr="0058068B" w:rsidRDefault="0058068B" w:rsidP="008D567D">
            <w:pPr>
              <w:jc w:val="center"/>
              <w:rPr>
                <w:rFonts w:asciiTheme="majorHAnsi" w:hAnsiTheme="majorHAnsi" w:cstheme="majorHAnsi"/>
                <w:b/>
                <w:bCs/>
                <w:color w:val="002060"/>
                <w:szCs w:val="20"/>
              </w:rPr>
            </w:pPr>
            <w:r w:rsidRPr="0058068B">
              <w:rPr>
                <w:rFonts w:asciiTheme="majorHAnsi" w:hAnsiTheme="majorHAnsi" w:cstheme="majorHAnsi"/>
                <w:b/>
                <w:bCs/>
                <w:color w:val="002060"/>
                <w:szCs w:val="20"/>
              </w:rPr>
              <w:t>SOP2 Approach</w:t>
            </w:r>
          </w:p>
        </w:tc>
        <w:tc>
          <w:tcPr>
            <w:tcW w:w="1215" w:type="dxa"/>
            <w:tcBorders>
              <w:top w:val="double" w:sz="4" w:space="0" w:color="auto"/>
              <w:bottom w:val="double" w:sz="4" w:space="0" w:color="auto"/>
            </w:tcBorders>
            <w:shd w:val="clear" w:color="auto" w:fill="EEECE1" w:themeFill="background2"/>
          </w:tcPr>
          <w:p w14:paraId="1856BCC3" w14:textId="77777777" w:rsidR="0058068B" w:rsidRPr="0058068B" w:rsidRDefault="0058068B" w:rsidP="008D567D">
            <w:pPr>
              <w:jc w:val="center"/>
              <w:rPr>
                <w:rFonts w:asciiTheme="majorHAnsi" w:hAnsiTheme="majorHAnsi" w:cstheme="majorHAnsi"/>
                <w:b/>
                <w:bCs/>
                <w:color w:val="002060"/>
                <w:szCs w:val="20"/>
              </w:rPr>
            </w:pPr>
            <w:r w:rsidRPr="0058068B">
              <w:rPr>
                <w:rFonts w:asciiTheme="majorHAnsi" w:hAnsiTheme="majorHAnsi" w:cstheme="majorHAnsi"/>
                <w:b/>
                <w:bCs/>
                <w:color w:val="002060"/>
                <w:szCs w:val="20"/>
              </w:rPr>
              <w:t>SOP3 Approach</w:t>
            </w:r>
          </w:p>
        </w:tc>
        <w:tc>
          <w:tcPr>
            <w:tcW w:w="1215" w:type="dxa"/>
            <w:tcBorders>
              <w:top w:val="double" w:sz="4" w:space="0" w:color="auto"/>
              <w:bottom w:val="double" w:sz="4" w:space="0" w:color="auto"/>
            </w:tcBorders>
            <w:shd w:val="clear" w:color="auto" w:fill="EEECE1" w:themeFill="background2"/>
          </w:tcPr>
          <w:p w14:paraId="529452F4" w14:textId="77777777" w:rsidR="0058068B" w:rsidRPr="0058068B" w:rsidRDefault="0058068B" w:rsidP="008D567D">
            <w:pPr>
              <w:jc w:val="center"/>
              <w:rPr>
                <w:rFonts w:asciiTheme="majorHAnsi" w:hAnsiTheme="majorHAnsi" w:cstheme="majorHAnsi"/>
                <w:b/>
                <w:bCs/>
                <w:color w:val="002060"/>
                <w:szCs w:val="20"/>
              </w:rPr>
            </w:pPr>
            <w:r w:rsidRPr="0058068B">
              <w:rPr>
                <w:rFonts w:asciiTheme="majorHAnsi" w:hAnsiTheme="majorHAnsi" w:cstheme="majorHAnsi"/>
                <w:b/>
                <w:bCs/>
                <w:color w:val="002060"/>
                <w:szCs w:val="20"/>
              </w:rPr>
              <w:t>SOP4 Approach</w:t>
            </w:r>
          </w:p>
        </w:tc>
        <w:tc>
          <w:tcPr>
            <w:tcW w:w="4799" w:type="dxa"/>
            <w:gridSpan w:val="2"/>
            <w:tcBorders>
              <w:top w:val="double" w:sz="4" w:space="0" w:color="auto"/>
              <w:bottom w:val="double" w:sz="4" w:space="0" w:color="auto"/>
              <w:right w:val="double" w:sz="4" w:space="0" w:color="auto"/>
            </w:tcBorders>
            <w:shd w:val="clear" w:color="auto" w:fill="EEECE1" w:themeFill="background2"/>
          </w:tcPr>
          <w:p w14:paraId="1F3F2F20" w14:textId="77777777" w:rsidR="0058068B" w:rsidRPr="0058068B" w:rsidRDefault="0058068B" w:rsidP="008D567D">
            <w:pPr>
              <w:rPr>
                <w:rFonts w:asciiTheme="majorHAnsi" w:hAnsiTheme="majorHAnsi" w:cstheme="majorHAnsi"/>
                <w:b/>
                <w:bCs/>
                <w:color w:val="002060"/>
                <w:szCs w:val="20"/>
              </w:rPr>
            </w:pPr>
            <w:r w:rsidRPr="0058068B">
              <w:rPr>
                <w:rFonts w:asciiTheme="majorHAnsi" w:hAnsiTheme="majorHAnsi" w:cstheme="majorHAnsi"/>
                <w:b/>
                <w:bCs/>
                <w:color w:val="002060"/>
                <w:szCs w:val="20"/>
              </w:rPr>
              <w:t>Comments</w:t>
            </w:r>
          </w:p>
        </w:tc>
      </w:tr>
      <w:tr w:rsidR="0058068B" w:rsidRPr="0058068B" w14:paraId="55ACAE4E" w14:textId="77777777" w:rsidTr="0058068B">
        <w:trPr>
          <w:trHeight w:val="251"/>
        </w:trPr>
        <w:tc>
          <w:tcPr>
            <w:tcW w:w="1973" w:type="dxa"/>
            <w:tcBorders>
              <w:top w:val="double" w:sz="4" w:space="0" w:color="auto"/>
              <w:left w:val="double" w:sz="4" w:space="0" w:color="auto"/>
            </w:tcBorders>
          </w:tcPr>
          <w:p w14:paraId="4A4C8D54"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CY P&amp;L to APFO</w:t>
            </w:r>
          </w:p>
        </w:tc>
        <w:tc>
          <w:tcPr>
            <w:tcW w:w="1279" w:type="dxa"/>
            <w:tcBorders>
              <w:top w:val="double" w:sz="4" w:space="0" w:color="auto"/>
            </w:tcBorders>
            <w:shd w:val="clear" w:color="auto" w:fill="92D050"/>
          </w:tcPr>
          <w:p w14:paraId="75D6BE8E"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tcBorders>
              <w:top w:val="double" w:sz="4" w:space="0" w:color="auto"/>
            </w:tcBorders>
            <w:shd w:val="clear" w:color="auto" w:fill="92D050"/>
          </w:tcPr>
          <w:p w14:paraId="4A595522"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tcBorders>
              <w:top w:val="double" w:sz="4" w:space="0" w:color="auto"/>
            </w:tcBorders>
            <w:shd w:val="clear" w:color="auto" w:fill="92D050"/>
          </w:tcPr>
          <w:p w14:paraId="6023C374"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top w:val="double" w:sz="4" w:space="0" w:color="auto"/>
              <w:right w:val="double" w:sz="4" w:space="0" w:color="auto"/>
            </w:tcBorders>
          </w:tcPr>
          <w:p w14:paraId="570E2BA1"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b/>
                <w:bCs/>
                <w:color w:val="002060"/>
                <w:szCs w:val="20"/>
              </w:rPr>
              <w:t>Reflecting the appropriate product category split.</w:t>
            </w:r>
          </w:p>
        </w:tc>
      </w:tr>
      <w:tr w:rsidR="0058068B" w:rsidRPr="0058068B" w14:paraId="7D986CD8" w14:textId="77777777" w:rsidTr="0058068B">
        <w:trPr>
          <w:trHeight w:val="238"/>
        </w:trPr>
        <w:tc>
          <w:tcPr>
            <w:tcW w:w="1973" w:type="dxa"/>
            <w:tcBorders>
              <w:left w:val="double" w:sz="4" w:space="0" w:color="auto"/>
            </w:tcBorders>
          </w:tcPr>
          <w:p w14:paraId="5CA7D8FA"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CY P&amp;L below APFO</w:t>
            </w:r>
          </w:p>
        </w:tc>
        <w:tc>
          <w:tcPr>
            <w:tcW w:w="1279" w:type="dxa"/>
            <w:shd w:val="clear" w:color="auto" w:fill="B2A1C7" w:themeFill="accent4" w:themeFillTint="99"/>
          </w:tcPr>
          <w:p w14:paraId="2E3BC537"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N</w:t>
            </w:r>
          </w:p>
        </w:tc>
        <w:tc>
          <w:tcPr>
            <w:tcW w:w="1215" w:type="dxa"/>
            <w:shd w:val="clear" w:color="auto" w:fill="B2A1C7" w:themeFill="accent4" w:themeFillTint="99"/>
          </w:tcPr>
          <w:p w14:paraId="46099304"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N</w:t>
            </w:r>
          </w:p>
        </w:tc>
        <w:tc>
          <w:tcPr>
            <w:tcW w:w="1215" w:type="dxa"/>
            <w:shd w:val="clear" w:color="auto" w:fill="92D050"/>
          </w:tcPr>
          <w:p w14:paraId="7859D797"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right w:val="double" w:sz="4" w:space="0" w:color="auto"/>
            </w:tcBorders>
          </w:tcPr>
          <w:p w14:paraId="29B0C593"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In SOP2/3 Adjusting items continue to be estimated Centrally, to feed into Cash Flow estimates – see below</w:t>
            </w:r>
          </w:p>
        </w:tc>
      </w:tr>
      <w:tr w:rsidR="0058068B" w:rsidRPr="0058068B" w14:paraId="5AB707B3" w14:textId="77777777" w:rsidTr="0058068B">
        <w:trPr>
          <w:trHeight w:val="228"/>
        </w:trPr>
        <w:tc>
          <w:tcPr>
            <w:tcW w:w="1973" w:type="dxa"/>
            <w:tcBorders>
              <w:left w:val="double" w:sz="4" w:space="0" w:color="auto"/>
            </w:tcBorders>
          </w:tcPr>
          <w:p w14:paraId="5B948F81"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CY Operating Cash Flow</w:t>
            </w:r>
          </w:p>
        </w:tc>
        <w:tc>
          <w:tcPr>
            <w:tcW w:w="1279" w:type="dxa"/>
            <w:shd w:val="clear" w:color="auto" w:fill="92D050"/>
          </w:tcPr>
          <w:p w14:paraId="6D523D93"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shd w:val="clear" w:color="auto" w:fill="92D050"/>
          </w:tcPr>
          <w:p w14:paraId="071117F5"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shd w:val="clear" w:color="auto" w:fill="92D050"/>
          </w:tcPr>
          <w:p w14:paraId="35D0C6AE"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right w:val="double" w:sz="4" w:space="0" w:color="auto"/>
            </w:tcBorders>
          </w:tcPr>
          <w:p w14:paraId="2562CF4A"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 xml:space="preserve">Monthly update continues to be required. </w:t>
            </w:r>
          </w:p>
        </w:tc>
      </w:tr>
      <w:tr w:rsidR="0058068B" w:rsidRPr="0058068B" w14:paraId="18749BA4" w14:textId="77777777" w:rsidTr="0058068B">
        <w:trPr>
          <w:trHeight w:val="228"/>
        </w:trPr>
        <w:tc>
          <w:tcPr>
            <w:tcW w:w="1973" w:type="dxa"/>
            <w:tcBorders>
              <w:left w:val="double" w:sz="4" w:space="0" w:color="auto"/>
              <w:bottom w:val="double" w:sz="4" w:space="0" w:color="auto"/>
            </w:tcBorders>
          </w:tcPr>
          <w:p w14:paraId="3AAF323F"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CY Cash below OCF and BS</w:t>
            </w:r>
          </w:p>
        </w:tc>
        <w:tc>
          <w:tcPr>
            <w:tcW w:w="1279" w:type="dxa"/>
            <w:tcBorders>
              <w:bottom w:val="double" w:sz="4" w:space="0" w:color="auto"/>
            </w:tcBorders>
            <w:shd w:val="clear" w:color="auto" w:fill="B2A1C7" w:themeFill="accent4" w:themeFillTint="99"/>
          </w:tcPr>
          <w:p w14:paraId="6E277B04"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N</w:t>
            </w:r>
          </w:p>
        </w:tc>
        <w:tc>
          <w:tcPr>
            <w:tcW w:w="1215" w:type="dxa"/>
            <w:tcBorders>
              <w:bottom w:val="double" w:sz="4" w:space="0" w:color="auto"/>
            </w:tcBorders>
            <w:shd w:val="clear" w:color="auto" w:fill="B2A1C7" w:themeFill="accent4" w:themeFillTint="99"/>
          </w:tcPr>
          <w:p w14:paraId="7BA74A60"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N</w:t>
            </w:r>
          </w:p>
        </w:tc>
        <w:tc>
          <w:tcPr>
            <w:tcW w:w="1215" w:type="dxa"/>
            <w:tcBorders>
              <w:bottom w:val="double" w:sz="4" w:space="0" w:color="auto"/>
            </w:tcBorders>
            <w:shd w:val="clear" w:color="auto" w:fill="92D050"/>
          </w:tcPr>
          <w:p w14:paraId="5BDD43E1"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bottom w:val="double" w:sz="4" w:space="0" w:color="auto"/>
              <w:right w:val="double" w:sz="4" w:space="0" w:color="auto"/>
            </w:tcBorders>
          </w:tcPr>
          <w:p w14:paraId="5281E415"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 xml:space="preserve">Below OCF items not required to be reviewed for SOP2 &amp; SOP3. </w:t>
            </w:r>
          </w:p>
          <w:p w14:paraId="5C17CF32"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 xml:space="preserve">A full balance sheet and cash flow is required at SOP4. </w:t>
            </w:r>
          </w:p>
        </w:tc>
      </w:tr>
      <w:tr w:rsidR="0058068B" w:rsidRPr="0058068B" w14:paraId="570D47A2" w14:textId="77777777" w:rsidTr="0058068B">
        <w:trPr>
          <w:trHeight w:val="251"/>
        </w:trPr>
        <w:tc>
          <w:tcPr>
            <w:tcW w:w="10484" w:type="dxa"/>
            <w:gridSpan w:val="6"/>
            <w:tcBorders>
              <w:top w:val="double" w:sz="4" w:space="0" w:color="auto"/>
              <w:left w:val="nil"/>
              <w:bottom w:val="double" w:sz="4" w:space="0" w:color="auto"/>
              <w:right w:val="nil"/>
            </w:tcBorders>
            <w:shd w:val="clear" w:color="auto" w:fill="auto"/>
          </w:tcPr>
          <w:p w14:paraId="4C839A53" w14:textId="77777777" w:rsidR="0058068B" w:rsidRPr="0058068B" w:rsidRDefault="0058068B" w:rsidP="008D567D">
            <w:pPr>
              <w:rPr>
                <w:rFonts w:asciiTheme="majorHAnsi" w:hAnsiTheme="majorHAnsi" w:cstheme="majorHAnsi"/>
                <w:i/>
                <w:iCs/>
                <w:sz w:val="22"/>
                <w:szCs w:val="22"/>
              </w:rPr>
            </w:pPr>
          </w:p>
          <w:p w14:paraId="6FC44162" w14:textId="10B20AD3" w:rsidR="0058068B" w:rsidRPr="0058068B" w:rsidRDefault="0058068B" w:rsidP="008D567D">
            <w:pPr>
              <w:rPr>
                <w:rFonts w:asciiTheme="majorHAnsi" w:hAnsiTheme="majorHAnsi" w:cstheme="majorHAnsi"/>
                <w:i/>
                <w:iCs/>
                <w:sz w:val="22"/>
                <w:szCs w:val="22"/>
              </w:rPr>
            </w:pPr>
            <w:r w:rsidRPr="0058068B">
              <w:rPr>
                <w:rFonts w:asciiTheme="majorHAnsi" w:hAnsiTheme="majorHAnsi" w:cstheme="majorHAnsi"/>
                <w:b/>
                <w:bCs/>
                <w:i/>
                <w:iCs/>
                <w:color w:val="002060"/>
                <w:sz w:val="22"/>
                <w:szCs w:val="22"/>
              </w:rPr>
              <w:t>CY+1 FX Rate:</w:t>
            </w:r>
            <w:r w:rsidRPr="0058068B">
              <w:rPr>
                <w:rFonts w:asciiTheme="majorHAnsi" w:hAnsiTheme="majorHAnsi" w:cstheme="majorHAnsi"/>
                <w:i/>
                <w:iCs/>
                <w:color w:val="002060"/>
                <w:sz w:val="22"/>
                <w:szCs w:val="22"/>
              </w:rPr>
              <w:t xml:space="preserve"> </w:t>
            </w:r>
            <w:r w:rsidRPr="0058068B">
              <w:rPr>
                <w:rFonts w:asciiTheme="majorHAnsi" w:hAnsiTheme="majorHAnsi" w:cstheme="majorHAnsi"/>
                <w:b/>
                <w:bCs/>
                <w:i/>
                <w:iCs/>
                <w:color w:val="002060"/>
                <w:sz w:val="22"/>
                <w:szCs w:val="22"/>
              </w:rPr>
              <w:t>GBP_ACT_20</w:t>
            </w:r>
            <w:r w:rsidRPr="0058068B">
              <w:rPr>
                <w:rFonts w:asciiTheme="majorHAnsi" w:hAnsiTheme="majorHAnsi" w:cstheme="majorHAnsi"/>
                <w:i/>
                <w:iCs/>
                <w:color w:val="002060"/>
                <w:sz w:val="22"/>
                <w:szCs w:val="22"/>
              </w:rPr>
              <w:t xml:space="preserve"> for </w:t>
            </w:r>
            <w:r w:rsidRPr="0058068B">
              <w:rPr>
                <w:rFonts w:asciiTheme="majorHAnsi" w:hAnsiTheme="majorHAnsi" w:cstheme="majorHAnsi"/>
                <w:i/>
                <w:iCs/>
                <w:sz w:val="22"/>
                <w:szCs w:val="22"/>
              </w:rPr>
              <w:t>SOP02 &amp;</w:t>
            </w:r>
            <w:r w:rsidRPr="0058068B">
              <w:rPr>
                <w:rFonts w:asciiTheme="majorHAnsi" w:hAnsiTheme="majorHAnsi" w:cstheme="majorHAnsi"/>
                <w:i/>
                <w:iCs/>
                <w:color w:val="002060"/>
                <w:sz w:val="22"/>
                <w:szCs w:val="22"/>
              </w:rPr>
              <w:t xml:space="preserve"> </w:t>
            </w:r>
            <w:r w:rsidRPr="0058068B">
              <w:rPr>
                <w:rFonts w:asciiTheme="majorHAnsi" w:hAnsiTheme="majorHAnsi" w:cstheme="majorHAnsi"/>
                <w:i/>
                <w:iCs/>
                <w:sz w:val="22"/>
                <w:szCs w:val="22"/>
              </w:rPr>
              <w:t xml:space="preserve">SOP03; </w:t>
            </w:r>
            <w:r w:rsidRPr="0058068B">
              <w:rPr>
                <w:rFonts w:asciiTheme="majorHAnsi" w:hAnsiTheme="majorHAnsi" w:cstheme="majorHAnsi"/>
                <w:b/>
                <w:bCs/>
                <w:i/>
                <w:iCs/>
                <w:color w:val="002060"/>
                <w:sz w:val="22"/>
                <w:szCs w:val="22"/>
              </w:rPr>
              <w:t>M04 Rate</w:t>
            </w:r>
            <w:r w:rsidRPr="0058068B">
              <w:rPr>
                <w:rFonts w:asciiTheme="majorHAnsi" w:hAnsiTheme="majorHAnsi" w:cstheme="majorHAnsi"/>
                <w:i/>
                <w:iCs/>
                <w:color w:val="002060"/>
                <w:sz w:val="22"/>
                <w:szCs w:val="22"/>
              </w:rPr>
              <w:t xml:space="preserve"> </w:t>
            </w:r>
            <w:r w:rsidRPr="0058068B">
              <w:rPr>
                <w:rFonts w:asciiTheme="majorHAnsi" w:hAnsiTheme="majorHAnsi" w:cstheme="majorHAnsi"/>
                <w:i/>
                <w:iCs/>
                <w:sz w:val="22"/>
                <w:szCs w:val="22"/>
              </w:rPr>
              <w:t>for SOP4 onwards (YoY growth)</w:t>
            </w:r>
          </w:p>
        </w:tc>
      </w:tr>
      <w:tr w:rsidR="0058068B" w:rsidRPr="0058068B" w14:paraId="6DC1A384" w14:textId="77777777" w:rsidTr="0058068B">
        <w:trPr>
          <w:trHeight w:val="251"/>
        </w:trPr>
        <w:tc>
          <w:tcPr>
            <w:tcW w:w="1973" w:type="dxa"/>
            <w:tcBorders>
              <w:top w:val="double" w:sz="4" w:space="0" w:color="auto"/>
              <w:left w:val="double" w:sz="4" w:space="0" w:color="auto"/>
            </w:tcBorders>
          </w:tcPr>
          <w:p w14:paraId="3381F595"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CY+1 P&amp;L to APFO</w:t>
            </w:r>
          </w:p>
        </w:tc>
        <w:tc>
          <w:tcPr>
            <w:tcW w:w="1279" w:type="dxa"/>
            <w:tcBorders>
              <w:top w:val="double" w:sz="4" w:space="0" w:color="auto"/>
            </w:tcBorders>
            <w:shd w:val="clear" w:color="auto" w:fill="92D050"/>
          </w:tcPr>
          <w:p w14:paraId="1BB725E7"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tcBorders>
              <w:top w:val="double" w:sz="4" w:space="0" w:color="auto"/>
            </w:tcBorders>
            <w:shd w:val="clear" w:color="auto" w:fill="92D050"/>
          </w:tcPr>
          <w:p w14:paraId="5C35E16A"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tcBorders>
              <w:top w:val="double" w:sz="4" w:space="0" w:color="auto"/>
            </w:tcBorders>
            <w:shd w:val="clear" w:color="auto" w:fill="92D050"/>
          </w:tcPr>
          <w:p w14:paraId="1A1578D3"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top w:val="double" w:sz="4" w:space="0" w:color="auto"/>
              <w:right w:val="double" w:sz="4" w:space="0" w:color="auto"/>
            </w:tcBorders>
          </w:tcPr>
          <w:p w14:paraId="44C8FDE9"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 xml:space="preserve">Focus on Volume/NTO/GM. Recommended to copy-across MI/Overheads and adjust as necessary. </w:t>
            </w:r>
            <w:r w:rsidRPr="0058068B">
              <w:rPr>
                <w:rFonts w:asciiTheme="majorHAnsi" w:hAnsiTheme="majorHAnsi" w:cstheme="majorHAnsi"/>
                <w:b/>
                <w:bCs/>
                <w:color w:val="002060"/>
                <w:szCs w:val="20"/>
              </w:rPr>
              <w:t>Reflecting the appropriate product category split.</w:t>
            </w:r>
          </w:p>
        </w:tc>
      </w:tr>
      <w:tr w:rsidR="0058068B" w:rsidRPr="0058068B" w14:paraId="46F6BC2E" w14:textId="77777777" w:rsidTr="0058068B">
        <w:trPr>
          <w:trHeight w:val="238"/>
        </w:trPr>
        <w:tc>
          <w:tcPr>
            <w:tcW w:w="1973" w:type="dxa"/>
            <w:tcBorders>
              <w:left w:val="double" w:sz="4" w:space="0" w:color="auto"/>
            </w:tcBorders>
          </w:tcPr>
          <w:p w14:paraId="38AAF0EB"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CY+1 P&amp;L below APFO</w:t>
            </w:r>
          </w:p>
        </w:tc>
        <w:tc>
          <w:tcPr>
            <w:tcW w:w="1279" w:type="dxa"/>
            <w:shd w:val="clear" w:color="auto" w:fill="FF0000"/>
          </w:tcPr>
          <w:p w14:paraId="10E94BDA"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shd w:val="clear" w:color="auto" w:fill="FF0000"/>
          </w:tcPr>
          <w:p w14:paraId="610FB3EC"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shd w:val="clear" w:color="auto" w:fill="FF0000"/>
          </w:tcPr>
          <w:p w14:paraId="32765ABF"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4799" w:type="dxa"/>
            <w:gridSpan w:val="2"/>
            <w:tcBorders>
              <w:right w:val="double" w:sz="4" w:space="0" w:color="auto"/>
            </w:tcBorders>
          </w:tcPr>
          <w:p w14:paraId="01842E74"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Required at SOP10</w:t>
            </w:r>
          </w:p>
        </w:tc>
      </w:tr>
      <w:tr w:rsidR="0058068B" w:rsidRPr="0058068B" w14:paraId="6C89ED7E" w14:textId="77777777" w:rsidTr="0058068B">
        <w:trPr>
          <w:trHeight w:val="251"/>
        </w:trPr>
        <w:tc>
          <w:tcPr>
            <w:tcW w:w="1973" w:type="dxa"/>
            <w:tcBorders>
              <w:left w:val="double" w:sz="4" w:space="0" w:color="auto"/>
            </w:tcBorders>
          </w:tcPr>
          <w:p w14:paraId="029E18B7"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CY+1 Operating Cash Flow</w:t>
            </w:r>
          </w:p>
        </w:tc>
        <w:tc>
          <w:tcPr>
            <w:tcW w:w="1279" w:type="dxa"/>
            <w:shd w:val="clear" w:color="auto" w:fill="FF0000"/>
          </w:tcPr>
          <w:p w14:paraId="0626E7EB"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shd w:val="clear" w:color="auto" w:fill="FF0000"/>
          </w:tcPr>
          <w:p w14:paraId="1D9BE822"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shd w:val="clear" w:color="auto" w:fill="FF0000"/>
          </w:tcPr>
          <w:p w14:paraId="01252EF2"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4799" w:type="dxa"/>
            <w:gridSpan w:val="2"/>
            <w:tcBorders>
              <w:right w:val="double" w:sz="4" w:space="0" w:color="auto"/>
            </w:tcBorders>
          </w:tcPr>
          <w:p w14:paraId="0A86B2E7"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Required at SOP10</w:t>
            </w:r>
          </w:p>
        </w:tc>
      </w:tr>
      <w:tr w:rsidR="0058068B" w:rsidRPr="0058068B" w14:paraId="71408307" w14:textId="77777777" w:rsidTr="0058068B">
        <w:trPr>
          <w:trHeight w:val="251"/>
        </w:trPr>
        <w:tc>
          <w:tcPr>
            <w:tcW w:w="1973" w:type="dxa"/>
            <w:tcBorders>
              <w:left w:val="double" w:sz="4" w:space="0" w:color="auto"/>
              <w:bottom w:val="double" w:sz="4" w:space="0" w:color="auto"/>
            </w:tcBorders>
          </w:tcPr>
          <w:p w14:paraId="0268F6DC"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CY+1 Cash below OCF and BS</w:t>
            </w:r>
          </w:p>
        </w:tc>
        <w:tc>
          <w:tcPr>
            <w:tcW w:w="1279" w:type="dxa"/>
            <w:tcBorders>
              <w:bottom w:val="double" w:sz="4" w:space="0" w:color="auto"/>
            </w:tcBorders>
            <w:shd w:val="clear" w:color="auto" w:fill="FF0000"/>
          </w:tcPr>
          <w:p w14:paraId="0FD3019C"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tcBorders>
              <w:bottom w:val="double" w:sz="4" w:space="0" w:color="auto"/>
            </w:tcBorders>
            <w:shd w:val="clear" w:color="auto" w:fill="FF0000"/>
          </w:tcPr>
          <w:p w14:paraId="2CF16D2E"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tcBorders>
              <w:bottom w:val="double" w:sz="4" w:space="0" w:color="auto"/>
            </w:tcBorders>
            <w:shd w:val="clear" w:color="auto" w:fill="FF0000"/>
          </w:tcPr>
          <w:p w14:paraId="44F64E55"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4799" w:type="dxa"/>
            <w:gridSpan w:val="2"/>
            <w:tcBorders>
              <w:bottom w:val="double" w:sz="4" w:space="0" w:color="auto"/>
              <w:right w:val="double" w:sz="4" w:space="0" w:color="auto"/>
            </w:tcBorders>
          </w:tcPr>
          <w:p w14:paraId="3827FDCD"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Required at SOP10</w:t>
            </w:r>
          </w:p>
        </w:tc>
      </w:tr>
      <w:tr w:rsidR="0058068B" w:rsidRPr="0058068B" w14:paraId="7BDA3A55" w14:textId="77777777" w:rsidTr="0058068B">
        <w:trPr>
          <w:trHeight w:val="251"/>
        </w:trPr>
        <w:tc>
          <w:tcPr>
            <w:tcW w:w="1973" w:type="dxa"/>
            <w:tcBorders>
              <w:top w:val="double" w:sz="4" w:space="0" w:color="auto"/>
              <w:left w:val="nil"/>
              <w:bottom w:val="double" w:sz="4" w:space="0" w:color="auto"/>
              <w:right w:val="nil"/>
            </w:tcBorders>
          </w:tcPr>
          <w:p w14:paraId="52EF906A" w14:textId="77777777" w:rsidR="0058068B" w:rsidRPr="0058068B" w:rsidRDefault="0058068B" w:rsidP="008D567D">
            <w:pPr>
              <w:rPr>
                <w:rFonts w:asciiTheme="majorHAnsi" w:hAnsiTheme="majorHAnsi" w:cstheme="majorHAnsi"/>
                <w:szCs w:val="20"/>
              </w:rPr>
            </w:pPr>
          </w:p>
        </w:tc>
        <w:tc>
          <w:tcPr>
            <w:tcW w:w="1279" w:type="dxa"/>
            <w:tcBorders>
              <w:top w:val="double" w:sz="4" w:space="0" w:color="auto"/>
              <w:left w:val="nil"/>
              <w:bottom w:val="double" w:sz="4" w:space="0" w:color="auto"/>
              <w:right w:val="nil"/>
            </w:tcBorders>
          </w:tcPr>
          <w:p w14:paraId="4B840980" w14:textId="77777777" w:rsidR="0058068B" w:rsidRPr="0058068B" w:rsidRDefault="0058068B" w:rsidP="008D567D">
            <w:pPr>
              <w:jc w:val="center"/>
              <w:rPr>
                <w:rFonts w:asciiTheme="majorHAnsi" w:hAnsiTheme="majorHAnsi" w:cstheme="majorHAnsi"/>
                <w:szCs w:val="20"/>
              </w:rPr>
            </w:pPr>
          </w:p>
        </w:tc>
        <w:tc>
          <w:tcPr>
            <w:tcW w:w="1215" w:type="dxa"/>
            <w:tcBorders>
              <w:top w:val="double" w:sz="4" w:space="0" w:color="auto"/>
              <w:left w:val="nil"/>
              <w:bottom w:val="double" w:sz="4" w:space="0" w:color="auto"/>
              <w:right w:val="nil"/>
            </w:tcBorders>
          </w:tcPr>
          <w:p w14:paraId="236D48EC" w14:textId="77777777" w:rsidR="0058068B" w:rsidRPr="0058068B" w:rsidRDefault="0058068B" w:rsidP="008D567D">
            <w:pPr>
              <w:jc w:val="center"/>
              <w:rPr>
                <w:rFonts w:asciiTheme="majorHAnsi" w:hAnsiTheme="majorHAnsi" w:cstheme="majorHAnsi"/>
                <w:szCs w:val="20"/>
              </w:rPr>
            </w:pPr>
          </w:p>
        </w:tc>
        <w:tc>
          <w:tcPr>
            <w:tcW w:w="1215" w:type="dxa"/>
            <w:tcBorders>
              <w:top w:val="double" w:sz="4" w:space="0" w:color="auto"/>
              <w:left w:val="nil"/>
              <w:bottom w:val="double" w:sz="4" w:space="0" w:color="auto"/>
              <w:right w:val="nil"/>
            </w:tcBorders>
          </w:tcPr>
          <w:p w14:paraId="32933BE9" w14:textId="77777777" w:rsidR="0058068B" w:rsidRPr="0058068B" w:rsidRDefault="0058068B" w:rsidP="008D567D">
            <w:pPr>
              <w:jc w:val="center"/>
              <w:rPr>
                <w:rFonts w:asciiTheme="majorHAnsi" w:hAnsiTheme="majorHAnsi" w:cstheme="majorHAnsi"/>
                <w:szCs w:val="20"/>
              </w:rPr>
            </w:pPr>
          </w:p>
        </w:tc>
        <w:tc>
          <w:tcPr>
            <w:tcW w:w="4799" w:type="dxa"/>
            <w:gridSpan w:val="2"/>
            <w:tcBorders>
              <w:top w:val="double" w:sz="4" w:space="0" w:color="auto"/>
              <w:left w:val="nil"/>
              <w:bottom w:val="double" w:sz="4" w:space="0" w:color="auto"/>
              <w:right w:val="nil"/>
            </w:tcBorders>
          </w:tcPr>
          <w:p w14:paraId="556E19A2" w14:textId="77777777" w:rsidR="0058068B" w:rsidRPr="0058068B" w:rsidRDefault="0058068B" w:rsidP="008D567D">
            <w:pPr>
              <w:rPr>
                <w:rFonts w:asciiTheme="majorHAnsi" w:hAnsiTheme="majorHAnsi" w:cstheme="majorHAnsi"/>
                <w:szCs w:val="20"/>
              </w:rPr>
            </w:pPr>
          </w:p>
        </w:tc>
      </w:tr>
      <w:tr w:rsidR="0058068B" w:rsidRPr="0058068B" w14:paraId="5309F04F" w14:textId="77777777" w:rsidTr="0058068B">
        <w:trPr>
          <w:trHeight w:val="251"/>
        </w:trPr>
        <w:tc>
          <w:tcPr>
            <w:tcW w:w="1973" w:type="dxa"/>
            <w:tcBorders>
              <w:top w:val="double" w:sz="4" w:space="0" w:color="auto"/>
              <w:left w:val="double" w:sz="4" w:space="0" w:color="auto"/>
            </w:tcBorders>
          </w:tcPr>
          <w:p w14:paraId="7DFCD0F3"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H1 CY P&amp;L to APFO</w:t>
            </w:r>
          </w:p>
        </w:tc>
        <w:tc>
          <w:tcPr>
            <w:tcW w:w="1279" w:type="dxa"/>
            <w:tcBorders>
              <w:top w:val="double" w:sz="4" w:space="0" w:color="auto"/>
            </w:tcBorders>
            <w:shd w:val="clear" w:color="auto" w:fill="92D050"/>
          </w:tcPr>
          <w:p w14:paraId="66E90711"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tcBorders>
              <w:top w:val="double" w:sz="4" w:space="0" w:color="auto"/>
            </w:tcBorders>
            <w:shd w:val="clear" w:color="auto" w:fill="92D050"/>
          </w:tcPr>
          <w:p w14:paraId="14C0FCB5"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tcBorders>
              <w:top w:val="double" w:sz="4" w:space="0" w:color="auto"/>
            </w:tcBorders>
            <w:shd w:val="clear" w:color="auto" w:fill="92D050"/>
          </w:tcPr>
          <w:p w14:paraId="4AAB63F3"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top w:val="double" w:sz="4" w:space="0" w:color="auto"/>
              <w:right w:val="double" w:sz="4" w:space="0" w:color="auto"/>
            </w:tcBorders>
          </w:tcPr>
          <w:p w14:paraId="2C2643F6" w14:textId="77777777" w:rsidR="0058068B" w:rsidRPr="0058068B" w:rsidRDefault="0058068B" w:rsidP="008D567D">
            <w:pPr>
              <w:rPr>
                <w:rFonts w:asciiTheme="majorHAnsi" w:hAnsiTheme="majorHAnsi" w:cstheme="majorHAnsi"/>
                <w:szCs w:val="20"/>
              </w:rPr>
            </w:pPr>
          </w:p>
        </w:tc>
      </w:tr>
      <w:tr w:rsidR="0058068B" w:rsidRPr="0058068B" w14:paraId="3B8AFDDE" w14:textId="77777777" w:rsidTr="0058068B">
        <w:trPr>
          <w:trHeight w:val="251"/>
        </w:trPr>
        <w:tc>
          <w:tcPr>
            <w:tcW w:w="1973" w:type="dxa"/>
            <w:tcBorders>
              <w:left w:val="double" w:sz="4" w:space="0" w:color="auto"/>
            </w:tcBorders>
          </w:tcPr>
          <w:p w14:paraId="3F54EC87"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H1 CY P&amp;L below APFO</w:t>
            </w:r>
          </w:p>
        </w:tc>
        <w:tc>
          <w:tcPr>
            <w:tcW w:w="1279" w:type="dxa"/>
            <w:shd w:val="clear" w:color="auto" w:fill="FF0000"/>
          </w:tcPr>
          <w:p w14:paraId="3802CB1D"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shd w:val="clear" w:color="auto" w:fill="FF0000"/>
          </w:tcPr>
          <w:p w14:paraId="5E36E9BB"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shd w:val="clear" w:color="auto" w:fill="92D050"/>
          </w:tcPr>
          <w:p w14:paraId="7BB18EBC"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right w:val="double" w:sz="4" w:space="0" w:color="auto"/>
            </w:tcBorders>
          </w:tcPr>
          <w:p w14:paraId="65BDC066" w14:textId="77777777" w:rsidR="0058068B" w:rsidRPr="0058068B" w:rsidRDefault="0058068B" w:rsidP="008D567D">
            <w:pPr>
              <w:rPr>
                <w:rFonts w:asciiTheme="majorHAnsi" w:hAnsiTheme="majorHAnsi" w:cstheme="majorHAnsi"/>
                <w:szCs w:val="20"/>
              </w:rPr>
            </w:pPr>
          </w:p>
        </w:tc>
      </w:tr>
      <w:tr w:rsidR="0058068B" w:rsidRPr="0058068B" w14:paraId="46E47837" w14:textId="77777777" w:rsidTr="0058068B">
        <w:trPr>
          <w:trHeight w:val="251"/>
        </w:trPr>
        <w:tc>
          <w:tcPr>
            <w:tcW w:w="1973" w:type="dxa"/>
            <w:tcBorders>
              <w:left w:val="double" w:sz="4" w:space="0" w:color="auto"/>
              <w:bottom w:val="single" w:sz="4" w:space="0" w:color="auto"/>
            </w:tcBorders>
          </w:tcPr>
          <w:p w14:paraId="5E3A0E4E"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H1 CY Operating Cash Flow</w:t>
            </w:r>
          </w:p>
        </w:tc>
        <w:tc>
          <w:tcPr>
            <w:tcW w:w="1279" w:type="dxa"/>
            <w:tcBorders>
              <w:bottom w:val="single" w:sz="4" w:space="0" w:color="auto"/>
            </w:tcBorders>
            <w:shd w:val="clear" w:color="auto" w:fill="FF0000"/>
          </w:tcPr>
          <w:p w14:paraId="7443AC4F"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tcBorders>
              <w:bottom w:val="single" w:sz="4" w:space="0" w:color="auto"/>
            </w:tcBorders>
            <w:shd w:val="clear" w:color="auto" w:fill="FF0000"/>
          </w:tcPr>
          <w:p w14:paraId="63365B11"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tcBorders>
              <w:bottom w:val="single" w:sz="4" w:space="0" w:color="auto"/>
            </w:tcBorders>
            <w:shd w:val="clear" w:color="auto" w:fill="92D050"/>
          </w:tcPr>
          <w:p w14:paraId="37508B7F"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bottom w:val="single" w:sz="4" w:space="0" w:color="auto"/>
              <w:right w:val="double" w:sz="4" w:space="0" w:color="auto"/>
            </w:tcBorders>
          </w:tcPr>
          <w:p w14:paraId="28044554" w14:textId="77777777" w:rsidR="0058068B" w:rsidRPr="0058068B" w:rsidRDefault="0058068B" w:rsidP="008D567D">
            <w:pPr>
              <w:rPr>
                <w:rFonts w:asciiTheme="majorHAnsi" w:hAnsiTheme="majorHAnsi" w:cstheme="majorHAnsi"/>
                <w:szCs w:val="20"/>
              </w:rPr>
            </w:pPr>
          </w:p>
        </w:tc>
      </w:tr>
      <w:tr w:rsidR="0058068B" w:rsidRPr="0058068B" w14:paraId="2E2DDB12" w14:textId="77777777" w:rsidTr="0058068B">
        <w:trPr>
          <w:trHeight w:val="251"/>
        </w:trPr>
        <w:tc>
          <w:tcPr>
            <w:tcW w:w="1973" w:type="dxa"/>
            <w:tcBorders>
              <w:left w:val="double" w:sz="4" w:space="0" w:color="auto"/>
              <w:bottom w:val="double" w:sz="4" w:space="0" w:color="auto"/>
            </w:tcBorders>
          </w:tcPr>
          <w:p w14:paraId="45E4A182"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H1 CY Cash below OCF and BS</w:t>
            </w:r>
          </w:p>
        </w:tc>
        <w:tc>
          <w:tcPr>
            <w:tcW w:w="1279" w:type="dxa"/>
            <w:tcBorders>
              <w:bottom w:val="double" w:sz="4" w:space="0" w:color="auto"/>
            </w:tcBorders>
            <w:shd w:val="clear" w:color="auto" w:fill="FF0000"/>
          </w:tcPr>
          <w:p w14:paraId="6F14D5A9"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tcBorders>
              <w:bottom w:val="double" w:sz="4" w:space="0" w:color="auto"/>
            </w:tcBorders>
            <w:shd w:val="clear" w:color="auto" w:fill="FF0000"/>
          </w:tcPr>
          <w:p w14:paraId="0D55A1A5"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tcBorders>
              <w:bottom w:val="double" w:sz="4" w:space="0" w:color="auto"/>
            </w:tcBorders>
            <w:shd w:val="clear" w:color="auto" w:fill="92D050"/>
          </w:tcPr>
          <w:p w14:paraId="2926E420"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bottom w:val="double" w:sz="4" w:space="0" w:color="auto"/>
              <w:right w:val="double" w:sz="4" w:space="0" w:color="auto"/>
            </w:tcBorders>
          </w:tcPr>
          <w:p w14:paraId="540A6768" w14:textId="77777777" w:rsidR="0058068B" w:rsidRPr="0058068B" w:rsidRDefault="0058068B" w:rsidP="008D567D">
            <w:pPr>
              <w:rPr>
                <w:rFonts w:asciiTheme="majorHAnsi" w:hAnsiTheme="majorHAnsi" w:cstheme="majorHAnsi"/>
                <w:szCs w:val="20"/>
              </w:rPr>
            </w:pPr>
          </w:p>
        </w:tc>
      </w:tr>
      <w:tr w:rsidR="0058068B" w:rsidRPr="0058068B" w14:paraId="1B0612B4" w14:textId="77777777" w:rsidTr="0058068B">
        <w:trPr>
          <w:trHeight w:val="251"/>
        </w:trPr>
        <w:tc>
          <w:tcPr>
            <w:tcW w:w="1973" w:type="dxa"/>
            <w:tcBorders>
              <w:top w:val="double" w:sz="4" w:space="0" w:color="auto"/>
              <w:left w:val="nil"/>
              <w:bottom w:val="double" w:sz="4" w:space="0" w:color="auto"/>
              <w:right w:val="nil"/>
            </w:tcBorders>
          </w:tcPr>
          <w:p w14:paraId="303A16A9" w14:textId="77777777" w:rsidR="0058068B" w:rsidRPr="0058068B" w:rsidRDefault="0058068B" w:rsidP="008D567D">
            <w:pPr>
              <w:rPr>
                <w:rFonts w:asciiTheme="majorHAnsi" w:hAnsiTheme="majorHAnsi" w:cstheme="majorHAnsi"/>
                <w:b/>
                <w:bCs/>
                <w:i/>
                <w:iCs/>
                <w:szCs w:val="20"/>
              </w:rPr>
            </w:pPr>
          </w:p>
        </w:tc>
        <w:tc>
          <w:tcPr>
            <w:tcW w:w="1279" w:type="dxa"/>
            <w:tcBorders>
              <w:top w:val="double" w:sz="4" w:space="0" w:color="auto"/>
              <w:left w:val="nil"/>
              <w:bottom w:val="double" w:sz="4" w:space="0" w:color="auto"/>
              <w:right w:val="nil"/>
            </w:tcBorders>
          </w:tcPr>
          <w:p w14:paraId="3F84120F" w14:textId="77777777" w:rsidR="0058068B" w:rsidRPr="0058068B" w:rsidRDefault="0058068B" w:rsidP="008D567D">
            <w:pPr>
              <w:jc w:val="center"/>
              <w:rPr>
                <w:rFonts w:asciiTheme="majorHAnsi" w:hAnsiTheme="majorHAnsi" w:cstheme="majorHAnsi"/>
                <w:szCs w:val="20"/>
              </w:rPr>
            </w:pPr>
          </w:p>
        </w:tc>
        <w:tc>
          <w:tcPr>
            <w:tcW w:w="1215" w:type="dxa"/>
            <w:tcBorders>
              <w:top w:val="double" w:sz="4" w:space="0" w:color="auto"/>
              <w:left w:val="nil"/>
              <w:bottom w:val="double" w:sz="4" w:space="0" w:color="auto"/>
              <w:right w:val="nil"/>
            </w:tcBorders>
          </w:tcPr>
          <w:p w14:paraId="48B599EC" w14:textId="77777777" w:rsidR="0058068B" w:rsidRPr="0058068B" w:rsidRDefault="0058068B" w:rsidP="008D567D">
            <w:pPr>
              <w:jc w:val="center"/>
              <w:rPr>
                <w:rFonts w:asciiTheme="majorHAnsi" w:hAnsiTheme="majorHAnsi" w:cstheme="majorHAnsi"/>
                <w:szCs w:val="20"/>
              </w:rPr>
            </w:pPr>
          </w:p>
        </w:tc>
        <w:tc>
          <w:tcPr>
            <w:tcW w:w="1215" w:type="dxa"/>
            <w:tcBorders>
              <w:top w:val="double" w:sz="4" w:space="0" w:color="auto"/>
              <w:left w:val="nil"/>
              <w:bottom w:val="double" w:sz="4" w:space="0" w:color="auto"/>
              <w:right w:val="nil"/>
            </w:tcBorders>
          </w:tcPr>
          <w:p w14:paraId="79DECFB8" w14:textId="77777777" w:rsidR="0058068B" w:rsidRPr="0058068B" w:rsidRDefault="0058068B" w:rsidP="008D567D">
            <w:pPr>
              <w:jc w:val="center"/>
              <w:rPr>
                <w:rFonts w:asciiTheme="majorHAnsi" w:hAnsiTheme="majorHAnsi" w:cstheme="majorHAnsi"/>
                <w:szCs w:val="20"/>
              </w:rPr>
            </w:pPr>
          </w:p>
        </w:tc>
        <w:tc>
          <w:tcPr>
            <w:tcW w:w="4799" w:type="dxa"/>
            <w:gridSpan w:val="2"/>
            <w:tcBorders>
              <w:top w:val="double" w:sz="4" w:space="0" w:color="auto"/>
              <w:left w:val="nil"/>
              <w:bottom w:val="double" w:sz="4" w:space="0" w:color="auto"/>
              <w:right w:val="nil"/>
            </w:tcBorders>
          </w:tcPr>
          <w:p w14:paraId="73D3AFA4" w14:textId="77777777" w:rsidR="0058068B" w:rsidRPr="0058068B" w:rsidRDefault="0058068B" w:rsidP="008D567D">
            <w:pPr>
              <w:rPr>
                <w:rFonts w:asciiTheme="majorHAnsi" w:hAnsiTheme="majorHAnsi" w:cstheme="majorHAnsi"/>
                <w:szCs w:val="20"/>
              </w:rPr>
            </w:pPr>
          </w:p>
        </w:tc>
      </w:tr>
      <w:tr w:rsidR="0058068B" w:rsidRPr="0058068B" w14:paraId="31CDB50D" w14:textId="77777777" w:rsidTr="0058068B">
        <w:trPr>
          <w:trHeight w:val="251"/>
        </w:trPr>
        <w:tc>
          <w:tcPr>
            <w:tcW w:w="1973" w:type="dxa"/>
            <w:tcBorders>
              <w:top w:val="double" w:sz="4" w:space="0" w:color="auto"/>
              <w:left w:val="double" w:sz="4" w:space="0" w:color="auto"/>
            </w:tcBorders>
          </w:tcPr>
          <w:p w14:paraId="53083B10" w14:textId="77777777" w:rsidR="0058068B" w:rsidRPr="0058068B" w:rsidRDefault="0058068B" w:rsidP="008D567D">
            <w:pPr>
              <w:rPr>
                <w:rFonts w:asciiTheme="majorHAnsi" w:hAnsiTheme="majorHAnsi" w:cstheme="majorHAnsi"/>
                <w:b/>
                <w:bCs/>
                <w:i/>
                <w:iCs/>
                <w:szCs w:val="20"/>
              </w:rPr>
            </w:pPr>
            <w:r w:rsidRPr="0058068B">
              <w:rPr>
                <w:rFonts w:asciiTheme="majorHAnsi" w:hAnsiTheme="majorHAnsi" w:cstheme="majorHAnsi"/>
                <w:b/>
                <w:bCs/>
                <w:i/>
                <w:iCs/>
                <w:color w:val="002060"/>
                <w:szCs w:val="20"/>
              </w:rPr>
              <w:t>Supplementary schedules:</w:t>
            </w:r>
          </w:p>
        </w:tc>
        <w:tc>
          <w:tcPr>
            <w:tcW w:w="1279" w:type="dxa"/>
            <w:tcBorders>
              <w:top w:val="double" w:sz="4" w:space="0" w:color="auto"/>
              <w:right w:val="nil"/>
            </w:tcBorders>
          </w:tcPr>
          <w:p w14:paraId="7DCEAD13" w14:textId="77777777" w:rsidR="0058068B" w:rsidRPr="0058068B" w:rsidRDefault="0058068B" w:rsidP="008D567D">
            <w:pPr>
              <w:jc w:val="center"/>
              <w:rPr>
                <w:rFonts w:asciiTheme="majorHAnsi" w:hAnsiTheme="majorHAnsi" w:cstheme="majorHAnsi"/>
                <w:szCs w:val="20"/>
              </w:rPr>
            </w:pPr>
          </w:p>
        </w:tc>
        <w:tc>
          <w:tcPr>
            <w:tcW w:w="1215" w:type="dxa"/>
            <w:tcBorders>
              <w:top w:val="double" w:sz="4" w:space="0" w:color="auto"/>
              <w:left w:val="nil"/>
              <w:right w:val="nil"/>
            </w:tcBorders>
          </w:tcPr>
          <w:p w14:paraId="7CD2B10D" w14:textId="77777777" w:rsidR="0058068B" w:rsidRPr="0058068B" w:rsidRDefault="0058068B" w:rsidP="008D567D">
            <w:pPr>
              <w:jc w:val="center"/>
              <w:rPr>
                <w:rFonts w:asciiTheme="majorHAnsi" w:hAnsiTheme="majorHAnsi" w:cstheme="majorHAnsi"/>
                <w:szCs w:val="20"/>
              </w:rPr>
            </w:pPr>
          </w:p>
        </w:tc>
        <w:tc>
          <w:tcPr>
            <w:tcW w:w="1215" w:type="dxa"/>
            <w:tcBorders>
              <w:top w:val="double" w:sz="4" w:space="0" w:color="auto"/>
              <w:left w:val="nil"/>
              <w:right w:val="nil"/>
            </w:tcBorders>
          </w:tcPr>
          <w:p w14:paraId="39DF495E" w14:textId="77777777" w:rsidR="0058068B" w:rsidRPr="0058068B" w:rsidRDefault="0058068B" w:rsidP="008D567D">
            <w:pPr>
              <w:jc w:val="center"/>
              <w:rPr>
                <w:rFonts w:asciiTheme="majorHAnsi" w:hAnsiTheme="majorHAnsi" w:cstheme="majorHAnsi"/>
                <w:szCs w:val="20"/>
              </w:rPr>
            </w:pPr>
          </w:p>
        </w:tc>
        <w:tc>
          <w:tcPr>
            <w:tcW w:w="4799" w:type="dxa"/>
            <w:gridSpan w:val="2"/>
            <w:tcBorders>
              <w:top w:val="double" w:sz="4" w:space="0" w:color="auto"/>
              <w:left w:val="nil"/>
              <w:right w:val="double" w:sz="4" w:space="0" w:color="auto"/>
            </w:tcBorders>
          </w:tcPr>
          <w:p w14:paraId="460E688D" w14:textId="77777777" w:rsidR="0058068B" w:rsidRPr="0058068B" w:rsidRDefault="0058068B" w:rsidP="008D567D">
            <w:pPr>
              <w:rPr>
                <w:rFonts w:asciiTheme="majorHAnsi" w:hAnsiTheme="majorHAnsi" w:cstheme="majorHAnsi"/>
                <w:szCs w:val="20"/>
              </w:rPr>
            </w:pPr>
          </w:p>
        </w:tc>
      </w:tr>
      <w:tr w:rsidR="0058068B" w:rsidRPr="0058068B" w14:paraId="668FB7EC" w14:textId="77777777" w:rsidTr="0058068B">
        <w:trPr>
          <w:trHeight w:val="251"/>
        </w:trPr>
        <w:tc>
          <w:tcPr>
            <w:tcW w:w="1973" w:type="dxa"/>
            <w:tcBorders>
              <w:left w:val="double" w:sz="4" w:space="0" w:color="auto"/>
            </w:tcBorders>
          </w:tcPr>
          <w:p w14:paraId="3BA786AB"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 xml:space="preserve">Competition Reporting </w:t>
            </w:r>
          </w:p>
        </w:tc>
        <w:tc>
          <w:tcPr>
            <w:tcW w:w="1279" w:type="dxa"/>
            <w:shd w:val="clear" w:color="auto" w:fill="FF0000"/>
          </w:tcPr>
          <w:p w14:paraId="24E62AE2"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shd w:val="clear" w:color="auto" w:fill="92D050"/>
          </w:tcPr>
          <w:p w14:paraId="2D07F4FF"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shd w:val="clear" w:color="auto" w:fill="FF0000"/>
          </w:tcPr>
          <w:p w14:paraId="254EACC3"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color w:val="FFFFFF" w:themeColor="background1"/>
                <w:szCs w:val="20"/>
              </w:rPr>
              <w:t>N</w:t>
            </w:r>
          </w:p>
        </w:tc>
        <w:tc>
          <w:tcPr>
            <w:tcW w:w="4799" w:type="dxa"/>
            <w:gridSpan w:val="2"/>
            <w:tcBorders>
              <w:right w:val="double" w:sz="4" w:space="0" w:color="auto"/>
            </w:tcBorders>
          </w:tcPr>
          <w:p w14:paraId="56466B50"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PY Actuals and CY Forecast</w:t>
            </w:r>
          </w:p>
        </w:tc>
      </w:tr>
      <w:tr w:rsidR="0058068B" w:rsidRPr="0058068B" w14:paraId="03DABFFA" w14:textId="77777777" w:rsidTr="0058068B">
        <w:trPr>
          <w:trHeight w:val="251"/>
        </w:trPr>
        <w:tc>
          <w:tcPr>
            <w:tcW w:w="1973" w:type="dxa"/>
            <w:tcBorders>
              <w:left w:val="double" w:sz="4" w:space="0" w:color="auto"/>
            </w:tcBorders>
          </w:tcPr>
          <w:p w14:paraId="328FCD19"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Cost of Sales</w:t>
            </w:r>
          </w:p>
        </w:tc>
        <w:tc>
          <w:tcPr>
            <w:tcW w:w="1279" w:type="dxa"/>
            <w:shd w:val="clear" w:color="auto" w:fill="FF0000"/>
          </w:tcPr>
          <w:p w14:paraId="51BC154B"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shd w:val="clear" w:color="auto" w:fill="FF0000"/>
          </w:tcPr>
          <w:p w14:paraId="3789B696"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shd w:val="clear" w:color="auto" w:fill="92D050"/>
          </w:tcPr>
          <w:p w14:paraId="392E7840"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right w:val="double" w:sz="4" w:space="0" w:color="auto"/>
            </w:tcBorders>
          </w:tcPr>
          <w:p w14:paraId="46C80E55"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Applicable for CY and CY+1 (CY+1 Regional input only)</w:t>
            </w:r>
          </w:p>
        </w:tc>
      </w:tr>
      <w:tr w:rsidR="0058068B" w:rsidRPr="0058068B" w14:paraId="18CF5835" w14:textId="77777777" w:rsidTr="0058068B">
        <w:trPr>
          <w:trHeight w:val="251"/>
        </w:trPr>
        <w:tc>
          <w:tcPr>
            <w:tcW w:w="1973" w:type="dxa"/>
            <w:tcBorders>
              <w:left w:val="double" w:sz="4" w:space="0" w:color="auto"/>
            </w:tcBorders>
          </w:tcPr>
          <w:p w14:paraId="7A039F47"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Capex</w:t>
            </w:r>
          </w:p>
        </w:tc>
        <w:tc>
          <w:tcPr>
            <w:tcW w:w="1279" w:type="dxa"/>
            <w:shd w:val="clear" w:color="auto" w:fill="FF0000"/>
          </w:tcPr>
          <w:p w14:paraId="78024F3D"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shd w:val="clear" w:color="auto" w:fill="FF0000"/>
          </w:tcPr>
          <w:p w14:paraId="0BA6DF75"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color w:val="FFFFFF" w:themeColor="background1"/>
                <w:szCs w:val="20"/>
              </w:rPr>
              <w:t>N</w:t>
            </w:r>
          </w:p>
        </w:tc>
        <w:tc>
          <w:tcPr>
            <w:tcW w:w="1215" w:type="dxa"/>
            <w:shd w:val="clear" w:color="auto" w:fill="92D050"/>
          </w:tcPr>
          <w:p w14:paraId="1BD74E91"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right w:val="double" w:sz="4" w:space="0" w:color="auto"/>
            </w:tcBorders>
          </w:tcPr>
          <w:p w14:paraId="2DEDD9F5"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Applicable for CY and CY+1</w:t>
            </w:r>
          </w:p>
        </w:tc>
      </w:tr>
      <w:tr w:rsidR="0058068B" w:rsidRPr="0058068B" w14:paraId="234ADE3B" w14:textId="77777777" w:rsidTr="0058068B">
        <w:trPr>
          <w:trHeight w:val="251"/>
        </w:trPr>
        <w:tc>
          <w:tcPr>
            <w:tcW w:w="1973" w:type="dxa"/>
            <w:tcBorders>
              <w:left w:val="double" w:sz="4" w:space="0" w:color="auto"/>
            </w:tcBorders>
          </w:tcPr>
          <w:p w14:paraId="6577B8AD"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Pricing Tracker</w:t>
            </w:r>
          </w:p>
        </w:tc>
        <w:tc>
          <w:tcPr>
            <w:tcW w:w="1279" w:type="dxa"/>
            <w:shd w:val="clear" w:color="auto" w:fill="B2A1C7" w:themeFill="accent4" w:themeFillTint="99"/>
          </w:tcPr>
          <w:p w14:paraId="3CF4B35E"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szCs w:val="20"/>
              </w:rPr>
              <w:t>Y</w:t>
            </w:r>
          </w:p>
        </w:tc>
        <w:tc>
          <w:tcPr>
            <w:tcW w:w="1215" w:type="dxa"/>
            <w:shd w:val="clear" w:color="auto" w:fill="B2A1C7" w:themeFill="accent4" w:themeFillTint="99"/>
          </w:tcPr>
          <w:p w14:paraId="1291F3EB" w14:textId="77777777" w:rsidR="0058068B" w:rsidRPr="0058068B" w:rsidRDefault="0058068B" w:rsidP="008D567D">
            <w:pPr>
              <w:jc w:val="center"/>
              <w:rPr>
                <w:rFonts w:asciiTheme="majorHAnsi" w:hAnsiTheme="majorHAnsi" w:cstheme="majorHAnsi"/>
                <w:color w:val="FFFFFF" w:themeColor="background1"/>
                <w:szCs w:val="20"/>
              </w:rPr>
            </w:pPr>
            <w:r w:rsidRPr="0058068B">
              <w:rPr>
                <w:rFonts w:asciiTheme="majorHAnsi" w:hAnsiTheme="majorHAnsi" w:cstheme="majorHAnsi"/>
                <w:szCs w:val="20"/>
              </w:rPr>
              <w:t>Y</w:t>
            </w:r>
          </w:p>
        </w:tc>
        <w:tc>
          <w:tcPr>
            <w:tcW w:w="1215" w:type="dxa"/>
            <w:shd w:val="clear" w:color="auto" w:fill="92D050"/>
          </w:tcPr>
          <w:p w14:paraId="04473EE3"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4799" w:type="dxa"/>
            <w:gridSpan w:val="2"/>
            <w:tcBorders>
              <w:right w:val="double" w:sz="4" w:space="0" w:color="auto"/>
            </w:tcBorders>
          </w:tcPr>
          <w:p w14:paraId="3C444D00"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CY high-level changes for SOP2/SOP3. Detailed Tracker in SOP4 for CY and CY+1</w:t>
            </w:r>
          </w:p>
        </w:tc>
      </w:tr>
      <w:tr w:rsidR="0058068B" w:rsidRPr="0058068B" w14:paraId="5B7566B8" w14:textId="77777777" w:rsidTr="0058068B">
        <w:trPr>
          <w:trHeight w:val="251"/>
        </w:trPr>
        <w:tc>
          <w:tcPr>
            <w:tcW w:w="1973" w:type="dxa"/>
            <w:tcBorders>
              <w:left w:val="double" w:sz="4" w:space="0" w:color="auto"/>
              <w:bottom w:val="double" w:sz="4" w:space="0" w:color="auto"/>
            </w:tcBorders>
          </w:tcPr>
          <w:p w14:paraId="0A3C4020"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NCL</w:t>
            </w:r>
          </w:p>
        </w:tc>
        <w:tc>
          <w:tcPr>
            <w:tcW w:w="1279" w:type="dxa"/>
            <w:tcBorders>
              <w:bottom w:val="double" w:sz="4" w:space="0" w:color="auto"/>
            </w:tcBorders>
            <w:shd w:val="clear" w:color="auto" w:fill="FF0000"/>
          </w:tcPr>
          <w:p w14:paraId="4474B210"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color w:val="FFFFFF" w:themeColor="background1"/>
                <w:szCs w:val="20"/>
              </w:rPr>
              <w:t>N</w:t>
            </w:r>
          </w:p>
        </w:tc>
        <w:tc>
          <w:tcPr>
            <w:tcW w:w="1215" w:type="dxa"/>
            <w:tcBorders>
              <w:bottom w:val="double" w:sz="4" w:space="0" w:color="auto"/>
            </w:tcBorders>
            <w:shd w:val="clear" w:color="auto" w:fill="92D050"/>
          </w:tcPr>
          <w:p w14:paraId="4BDFF09F"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tcBorders>
              <w:bottom w:val="double" w:sz="4" w:space="0" w:color="auto"/>
            </w:tcBorders>
            <w:shd w:val="clear" w:color="auto" w:fill="FF0000"/>
          </w:tcPr>
          <w:p w14:paraId="691ED14F"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color w:val="FFFFFF" w:themeColor="background1"/>
                <w:szCs w:val="20"/>
              </w:rPr>
              <w:t>N</w:t>
            </w:r>
          </w:p>
        </w:tc>
        <w:tc>
          <w:tcPr>
            <w:tcW w:w="4799" w:type="dxa"/>
            <w:gridSpan w:val="2"/>
            <w:tcBorders>
              <w:bottom w:val="double" w:sz="4" w:space="0" w:color="auto"/>
              <w:right w:val="double" w:sz="4" w:space="0" w:color="auto"/>
            </w:tcBorders>
          </w:tcPr>
          <w:p w14:paraId="5E50C3D3"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PY Actuals and CY Forecast</w:t>
            </w:r>
          </w:p>
        </w:tc>
      </w:tr>
      <w:tr w:rsidR="0058068B" w:rsidRPr="0058068B" w14:paraId="2A74DB6F" w14:textId="77777777" w:rsidTr="0058068B">
        <w:trPr>
          <w:trHeight w:val="251"/>
        </w:trPr>
        <w:tc>
          <w:tcPr>
            <w:tcW w:w="1973" w:type="dxa"/>
            <w:tcBorders>
              <w:top w:val="double" w:sz="4" w:space="0" w:color="auto"/>
              <w:left w:val="nil"/>
              <w:bottom w:val="double" w:sz="4" w:space="0" w:color="auto"/>
              <w:right w:val="nil"/>
            </w:tcBorders>
          </w:tcPr>
          <w:p w14:paraId="41F27E5B" w14:textId="77777777" w:rsidR="0058068B" w:rsidRPr="0058068B" w:rsidRDefault="0058068B" w:rsidP="008D567D">
            <w:pPr>
              <w:rPr>
                <w:rFonts w:asciiTheme="majorHAnsi" w:hAnsiTheme="majorHAnsi" w:cstheme="majorHAnsi"/>
                <w:szCs w:val="20"/>
              </w:rPr>
            </w:pPr>
          </w:p>
        </w:tc>
        <w:tc>
          <w:tcPr>
            <w:tcW w:w="1279" w:type="dxa"/>
            <w:tcBorders>
              <w:top w:val="double" w:sz="4" w:space="0" w:color="auto"/>
              <w:left w:val="nil"/>
              <w:bottom w:val="double" w:sz="4" w:space="0" w:color="auto"/>
              <w:right w:val="nil"/>
            </w:tcBorders>
          </w:tcPr>
          <w:p w14:paraId="0EE636EA" w14:textId="77777777" w:rsidR="0058068B" w:rsidRPr="0058068B" w:rsidRDefault="0058068B" w:rsidP="008D567D">
            <w:pPr>
              <w:jc w:val="center"/>
              <w:rPr>
                <w:rFonts w:asciiTheme="majorHAnsi" w:hAnsiTheme="majorHAnsi" w:cstheme="majorHAnsi"/>
                <w:szCs w:val="20"/>
              </w:rPr>
            </w:pPr>
          </w:p>
        </w:tc>
        <w:tc>
          <w:tcPr>
            <w:tcW w:w="1215" w:type="dxa"/>
            <w:tcBorders>
              <w:top w:val="double" w:sz="4" w:space="0" w:color="auto"/>
              <w:left w:val="nil"/>
              <w:bottom w:val="double" w:sz="4" w:space="0" w:color="auto"/>
              <w:right w:val="nil"/>
            </w:tcBorders>
          </w:tcPr>
          <w:p w14:paraId="30D557EB" w14:textId="77777777" w:rsidR="0058068B" w:rsidRPr="0058068B" w:rsidRDefault="0058068B" w:rsidP="008D567D">
            <w:pPr>
              <w:jc w:val="center"/>
              <w:rPr>
                <w:rFonts w:asciiTheme="majorHAnsi" w:hAnsiTheme="majorHAnsi" w:cstheme="majorHAnsi"/>
                <w:szCs w:val="20"/>
              </w:rPr>
            </w:pPr>
          </w:p>
        </w:tc>
        <w:tc>
          <w:tcPr>
            <w:tcW w:w="1215" w:type="dxa"/>
            <w:tcBorders>
              <w:top w:val="double" w:sz="4" w:space="0" w:color="auto"/>
              <w:left w:val="nil"/>
              <w:bottom w:val="double" w:sz="4" w:space="0" w:color="auto"/>
              <w:right w:val="nil"/>
            </w:tcBorders>
          </w:tcPr>
          <w:p w14:paraId="039AB2F5" w14:textId="77777777" w:rsidR="0058068B" w:rsidRPr="0058068B" w:rsidRDefault="0058068B" w:rsidP="008D567D">
            <w:pPr>
              <w:jc w:val="center"/>
              <w:rPr>
                <w:rFonts w:asciiTheme="majorHAnsi" w:hAnsiTheme="majorHAnsi" w:cstheme="majorHAnsi"/>
                <w:szCs w:val="20"/>
              </w:rPr>
            </w:pPr>
          </w:p>
        </w:tc>
        <w:tc>
          <w:tcPr>
            <w:tcW w:w="4799" w:type="dxa"/>
            <w:gridSpan w:val="2"/>
            <w:tcBorders>
              <w:top w:val="double" w:sz="4" w:space="0" w:color="auto"/>
              <w:left w:val="nil"/>
              <w:bottom w:val="nil"/>
              <w:right w:val="nil"/>
            </w:tcBorders>
          </w:tcPr>
          <w:p w14:paraId="60D019A6" w14:textId="43BEDD65" w:rsidR="0058068B" w:rsidRPr="0058068B" w:rsidRDefault="000154EB" w:rsidP="008D567D">
            <w:pPr>
              <w:rPr>
                <w:rFonts w:asciiTheme="majorHAnsi" w:hAnsiTheme="majorHAnsi" w:cstheme="majorHAnsi"/>
                <w:szCs w:val="20"/>
              </w:rPr>
            </w:pPr>
            <w:r>
              <w:rPr>
                <w:noProof/>
              </w:rPr>
              <w:object w:dxaOrig="1440" w:dyaOrig="1440" w14:anchorId="1319EB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margin-left:161.25pt;margin-top:8.75pt;width:76.5pt;height:49.5pt;z-index:-251656704;mso-position-horizontal-relative:text;mso-position-vertical-relative:text">
                  <v:imagedata r:id="rId12" o:title=""/>
                </v:shape>
                <o:OLEObject Type="Embed" ProgID="Word.Document.12" ShapeID="_x0000_s2052" DrawAspect="Icon" ObjectID="_1715862546" r:id="rId13">
                  <o:FieldCodes>\s</o:FieldCodes>
                </o:OLEObject>
              </w:object>
            </w:r>
          </w:p>
        </w:tc>
      </w:tr>
      <w:tr w:rsidR="0058068B" w:rsidRPr="0058068B" w14:paraId="2D0D77BB" w14:textId="77777777" w:rsidTr="0058068B">
        <w:trPr>
          <w:gridAfter w:val="1"/>
          <w:wAfter w:w="1539" w:type="dxa"/>
          <w:trHeight w:val="251"/>
        </w:trPr>
        <w:tc>
          <w:tcPr>
            <w:tcW w:w="1973" w:type="dxa"/>
            <w:tcBorders>
              <w:top w:val="double" w:sz="4" w:space="0" w:color="auto"/>
              <w:left w:val="double" w:sz="4" w:space="0" w:color="auto"/>
              <w:bottom w:val="double" w:sz="4" w:space="0" w:color="auto"/>
            </w:tcBorders>
          </w:tcPr>
          <w:p w14:paraId="6012FAE7" w14:textId="77777777"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Channel and MI Reporting per new WBS structure for NC</w:t>
            </w:r>
          </w:p>
        </w:tc>
        <w:tc>
          <w:tcPr>
            <w:tcW w:w="1279" w:type="dxa"/>
            <w:tcBorders>
              <w:top w:val="double" w:sz="4" w:space="0" w:color="auto"/>
              <w:bottom w:val="double" w:sz="4" w:space="0" w:color="auto"/>
            </w:tcBorders>
            <w:shd w:val="clear" w:color="auto" w:fill="92D050"/>
          </w:tcPr>
          <w:p w14:paraId="533057FE"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tcBorders>
              <w:top w:val="double" w:sz="4" w:space="0" w:color="auto"/>
              <w:bottom w:val="double" w:sz="4" w:space="0" w:color="auto"/>
            </w:tcBorders>
            <w:shd w:val="clear" w:color="auto" w:fill="92D050"/>
          </w:tcPr>
          <w:p w14:paraId="00AC9095"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1215" w:type="dxa"/>
            <w:tcBorders>
              <w:top w:val="double" w:sz="4" w:space="0" w:color="auto"/>
              <w:bottom w:val="double" w:sz="4" w:space="0" w:color="auto"/>
            </w:tcBorders>
            <w:shd w:val="clear" w:color="auto" w:fill="92D050"/>
          </w:tcPr>
          <w:p w14:paraId="7733476B" w14:textId="77777777" w:rsidR="0058068B" w:rsidRPr="0058068B" w:rsidRDefault="0058068B" w:rsidP="008D567D">
            <w:pPr>
              <w:jc w:val="center"/>
              <w:rPr>
                <w:rFonts w:asciiTheme="majorHAnsi" w:hAnsiTheme="majorHAnsi" w:cstheme="majorHAnsi"/>
                <w:szCs w:val="20"/>
              </w:rPr>
            </w:pPr>
            <w:r w:rsidRPr="0058068B">
              <w:rPr>
                <w:rFonts w:asciiTheme="majorHAnsi" w:hAnsiTheme="majorHAnsi" w:cstheme="majorHAnsi"/>
                <w:szCs w:val="20"/>
              </w:rPr>
              <w:t>Y</w:t>
            </w:r>
          </w:p>
        </w:tc>
        <w:tc>
          <w:tcPr>
            <w:tcW w:w="3263" w:type="dxa"/>
            <w:tcBorders>
              <w:top w:val="double" w:sz="4" w:space="0" w:color="auto"/>
              <w:bottom w:val="double" w:sz="4" w:space="0" w:color="auto"/>
              <w:right w:val="double" w:sz="4" w:space="0" w:color="auto"/>
            </w:tcBorders>
            <w:shd w:val="clear" w:color="auto" w:fill="auto"/>
          </w:tcPr>
          <w:p w14:paraId="0547C2EB" w14:textId="4FEC9FE4" w:rsidR="0058068B" w:rsidRPr="0058068B" w:rsidRDefault="0058068B" w:rsidP="008D567D">
            <w:pPr>
              <w:rPr>
                <w:rFonts w:asciiTheme="majorHAnsi" w:hAnsiTheme="majorHAnsi" w:cstheme="majorHAnsi"/>
                <w:szCs w:val="20"/>
              </w:rPr>
            </w:pPr>
            <w:r w:rsidRPr="0058068B">
              <w:rPr>
                <w:rFonts w:asciiTheme="majorHAnsi" w:hAnsiTheme="majorHAnsi" w:cstheme="majorHAnsi"/>
                <w:szCs w:val="20"/>
              </w:rPr>
              <w:t>Applicable for CY and CY+1</w:t>
            </w:r>
          </w:p>
        </w:tc>
      </w:tr>
    </w:tbl>
    <w:p w14:paraId="2DB1A472" w14:textId="152B66C1" w:rsidR="00575979" w:rsidRDefault="00575979" w:rsidP="006E0DC7">
      <w:pPr>
        <w:pStyle w:val="Heading2"/>
      </w:pPr>
    </w:p>
    <w:p w14:paraId="3D11C292" w14:textId="097DEA41" w:rsidR="0058068B" w:rsidRDefault="0058068B" w:rsidP="0058068B"/>
    <w:p w14:paraId="50FF3B34" w14:textId="77777777" w:rsidR="0069669C" w:rsidRDefault="0069669C" w:rsidP="006E0DC7">
      <w:pPr>
        <w:pStyle w:val="Heading2"/>
        <w:rPr>
          <w:rFonts w:asciiTheme="majorHAnsi" w:hAnsiTheme="majorHAnsi" w:cstheme="majorHAnsi"/>
        </w:rPr>
      </w:pPr>
    </w:p>
    <w:p w14:paraId="2711DFD3" w14:textId="49EE2B48" w:rsidR="000C321D" w:rsidRPr="0058068B" w:rsidRDefault="000C321D" w:rsidP="006E0DC7">
      <w:pPr>
        <w:pStyle w:val="Heading2"/>
        <w:rPr>
          <w:rFonts w:asciiTheme="majorHAnsi" w:hAnsiTheme="majorHAnsi" w:cstheme="majorHAnsi"/>
        </w:rPr>
      </w:pPr>
      <w:bookmarkStart w:id="5" w:name="_Toc65857033"/>
      <w:r w:rsidRPr="0058068B">
        <w:rPr>
          <w:rFonts w:asciiTheme="majorHAnsi" w:hAnsiTheme="majorHAnsi" w:cstheme="majorHAnsi"/>
        </w:rPr>
        <w:t>Assumptions</w:t>
      </w:r>
      <w:r w:rsidR="001A151B" w:rsidRPr="0058068B">
        <w:rPr>
          <w:rFonts w:asciiTheme="majorHAnsi" w:hAnsiTheme="majorHAnsi" w:cstheme="majorHAnsi"/>
        </w:rPr>
        <w:t xml:space="preserve"> and key points</w:t>
      </w:r>
      <w:bookmarkEnd w:id="5"/>
    </w:p>
    <w:p w14:paraId="2A272E49" w14:textId="77777777" w:rsidR="0069669C" w:rsidRDefault="0069669C" w:rsidP="0069669C">
      <w:pPr>
        <w:pStyle w:val="ListParagraph"/>
        <w:spacing w:after="0" w:line="240" w:lineRule="auto"/>
        <w:contextualSpacing w:val="0"/>
        <w:rPr>
          <w:rFonts w:asciiTheme="majorHAnsi" w:eastAsia="Times New Roman" w:hAnsiTheme="majorHAnsi" w:cstheme="majorHAnsi"/>
          <w:b/>
          <w:bCs/>
        </w:rPr>
      </w:pPr>
    </w:p>
    <w:p w14:paraId="3297CAD2" w14:textId="41746A84" w:rsidR="001A151B" w:rsidRPr="0058068B" w:rsidRDefault="001A151B" w:rsidP="0046786F">
      <w:pPr>
        <w:pStyle w:val="ListParagraph"/>
        <w:numPr>
          <w:ilvl w:val="0"/>
          <w:numId w:val="25"/>
        </w:numPr>
        <w:spacing w:after="0" w:line="240" w:lineRule="auto"/>
        <w:contextualSpacing w:val="0"/>
        <w:rPr>
          <w:rFonts w:asciiTheme="majorHAnsi" w:eastAsia="Times New Roman" w:hAnsiTheme="majorHAnsi" w:cstheme="majorHAnsi"/>
          <w:b/>
          <w:bCs/>
        </w:rPr>
      </w:pPr>
      <w:r w:rsidRPr="0058068B">
        <w:rPr>
          <w:rFonts w:asciiTheme="majorHAnsi" w:eastAsia="Times New Roman" w:hAnsiTheme="majorHAnsi" w:cstheme="majorHAnsi"/>
          <w:b/>
          <w:bCs/>
        </w:rPr>
        <w:t xml:space="preserve">Exchange rates </w:t>
      </w:r>
    </w:p>
    <w:p w14:paraId="07C09E58" w14:textId="77777777" w:rsidR="0069669C" w:rsidRPr="0058068B" w:rsidRDefault="0069669C" w:rsidP="0069669C">
      <w:pPr>
        <w:rPr>
          <w:rFonts w:asciiTheme="majorHAnsi" w:hAnsiTheme="majorHAnsi" w:cstheme="majorHAnsi"/>
          <w:i/>
          <w:iCs/>
          <w:sz w:val="22"/>
          <w:szCs w:val="22"/>
        </w:rPr>
      </w:pPr>
    </w:p>
    <w:p w14:paraId="15423719" w14:textId="7F52634E" w:rsidR="0069669C" w:rsidRPr="0069669C" w:rsidRDefault="0069669C" w:rsidP="0069669C">
      <w:pPr>
        <w:pStyle w:val="ListParagraph"/>
        <w:numPr>
          <w:ilvl w:val="0"/>
          <w:numId w:val="26"/>
        </w:numPr>
        <w:spacing w:after="0" w:line="240" w:lineRule="auto"/>
        <w:contextualSpacing w:val="0"/>
        <w:rPr>
          <w:rFonts w:asciiTheme="majorHAnsi" w:eastAsia="Times New Roman" w:hAnsiTheme="majorHAnsi" w:cstheme="majorHAnsi"/>
        </w:rPr>
      </w:pPr>
      <w:r>
        <w:rPr>
          <w:rFonts w:asciiTheme="majorHAnsi" w:eastAsia="Times New Roman" w:hAnsiTheme="majorHAnsi" w:cstheme="majorHAnsi"/>
        </w:rPr>
        <w:t>CY will continue to be reported at GBP_ACT_20.</w:t>
      </w:r>
    </w:p>
    <w:p w14:paraId="67FBAB94" w14:textId="466469F8" w:rsidR="001A151B" w:rsidRPr="0069669C" w:rsidRDefault="0069669C" w:rsidP="0069669C">
      <w:pPr>
        <w:pStyle w:val="ListParagraph"/>
        <w:numPr>
          <w:ilvl w:val="0"/>
          <w:numId w:val="26"/>
        </w:numPr>
        <w:spacing w:after="0" w:line="240" w:lineRule="auto"/>
        <w:contextualSpacing w:val="0"/>
        <w:rPr>
          <w:rFonts w:asciiTheme="majorHAnsi" w:eastAsia="Times New Roman" w:hAnsiTheme="majorHAnsi" w:cstheme="majorHAnsi"/>
        </w:rPr>
      </w:pPr>
      <w:r w:rsidRPr="0069669C">
        <w:rPr>
          <w:rFonts w:asciiTheme="majorHAnsi" w:hAnsiTheme="majorHAnsi" w:cstheme="majorHAnsi"/>
        </w:rPr>
        <w:t xml:space="preserve">CY+1 FX Rate: </w:t>
      </w:r>
      <w:r w:rsidRPr="0069669C">
        <w:rPr>
          <w:rFonts w:asciiTheme="majorHAnsi" w:hAnsiTheme="majorHAnsi" w:cstheme="majorHAnsi"/>
          <w:b/>
          <w:bCs/>
        </w:rPr>
        <w:t>GBP_ACT_20</w:t>
      </w:r>
      <w:r w:rsidRPr="0069669C">
        <w:rPr>
          <w:rFonts w:asciiTheme="majorHAnsi" w:hAnsiTheme="majorHAnsi" w:cstheme="majorHAnsi"/>
        </w:rPr>
        <w:t xml:space="preserve"> for SOP02 &amp; SOP03; </w:t>
      </w:r>
      <w:r w:rsidRPr="0069669C">
        <w:rPr>
          <w:rFonts w:asciiTheme="majorHAnsi" w:hAnsiTheme="majorHAnsi" w:cstheme="majorHAnsi"/>
          <w:b/>
          <w:bCs/>
        </w:rPr>
        <w:t>M04 Rate</w:t>
      </w:r>
      <w:r w:rsidRPr="0069669C">
        <w:rPr>
          <w:rFonts w:asciiTheme="majorHAnsi" w:hAnsiTheme="majorHAnsi" w:cstheme="majorHAnsi"/>
        </w:rPr>
        <w:t xml:space="preserve"> for SOP4 onwards</w:t>
      </w:r>
      <w:r>
        <w:rPr>
          <w:rFonts w:asciiTheme="majorHAnsi" w:hAnsiTheme="majorHAnsi" w:cstheme="majorHAnsi"/>
        </w:rPr>
        <w:t>.</w:t>
      </w:r>
    </w:p>
    <w:p w14:paraId="4FFF6DC5" w14:textId="77777777" w:rsidR="000C321D" w:rsidRPr="0058068B" w:rsidRDefault="000C321D" w:rsidP="00A15296">
      <w:pPr>
        <w:rPr>
          <w:rFonts w:asciiTheme="majorHAnsi" w:hAnsiTheme="majorHAnsi" w:cstheme="majorHAnsi"/>
          <w:sz w:val="22"/>
          <w:szCs w:val="22"/>
        </w:rPr>
      </w:pPr>
    </w:p>
    <w:p w14:paraId="1522F782" w14:textId="363174E3" w:rsidR="000C321D" w:rsidRPr="0058068B" w:rsidRDefault="000C321D" w:rsidP="0046786F">
      <w:pPr>
        <w:pStyle w:val="ListParagraph"/>
        <w:numPr>
          <w:ilvl w:val="0"/>
          <w:numId w:val="20"/>
        </w:numPr>
        <w:spacing w:line="240" w:lineRule="auto"/>
        <w:rPr>
          <w:rFonts w:asciiTheme="majorHAnsi" w:hAnsiTheme="majorHAnsi" w:cstheme="majorHAnsi"/>
        </w:rPr>
      </w:pPr>
      <w:r w:rsidRPr="0058068B">
        <w:rPr>
          <w:rFonts w:asciiTheme="majorHAnsi" w:hAnsiTheme="majorHAnsi" w:cstheme="majorHAnsi"/>
          <w:b/>
          <w:bCs/>
        </w:rPr>
        <w:t xml:space="preserve">Interest rates </w:t>
      </w:r>
      <w:r w:rsidRPr="0058068B">
        <w:rPr>
          <w:rFonts w:asciiTheme="majorHAnsi" w:hAnsiTheme="majorHAnsi" w:cstheme="majorHAnsi"/>
          <w:bCs/>
        </w:rPr>
        <w:t xml:space="preserve">- </w:t>
      </w:r>
      <w:r w:rsidRPr="0058068B">
        <w:rPr>
          <w:rFonts w:asciiTheme="majorHAnsi" w:hAnsiTheme="majorHAnsi" w:cstheme="majorHAnsi"/>
        </w:rPr>
        <w:t xml:space="preserve">The interest rates will be communicated to the EMs directly by </w:t>
      </w:r>
      <w:r w:rsidR="0069669C">
        <w:rPr>
          <w:rFonts w:asciiTheme="majorHAnsi" w:hAnsiTheme="majorHAnsi" w:cstheme="majorHAnsi"/>
          <w:u w:val="single"/>
        </w:rPr>
        <w:t>Mehul Ramji</w:t>
      </w:r>
      <w:r w:rsidRPr="0058068B">
        <w:rPr>
          <w:rFonts w:asciiTheme="majorHAnsi" w:hAnsiTheme="majorHAnsi" w:cstheme="majorHAnsi"/>
        </w:rPr>
        <w:t>.</w:t>
      </w:r>
    </w:p>
    <w:p w14:paraId="37B7FEBA" w14:textId="77777777" w:rsidR="00DC62D9" w:rsidRPr="0058068B" w:rsidRDefault="00DC62D9" w:rsidP="00DC62D9">
      <w:pPr>
        <w:pStyle w:val="ListParagraph"/>
        <w:spacing w:line="240" w:lineRule="auto"/>
        <w:rPr>
          <w:rFonts w:asciiTheme="majorHAnsi" w:hAnsiTheme="majorHAnsi" w:cstheme="majorHAnsi"/>
        </w:rPr>
      </w:pPr>
    </w:p>
    <w:p w14:paraId="6915C52D" w14:textId="61C9CF57" w:rsidR="00DC62D9" w:rsidRPr="0058068B" w:rsidRDefault="00DC62D9" w:rsidP="00DC62D9">
      <w:pPr>
        <w:pStyle w:val="ListParagraph"/>
        <w:numPr>
          <w:ilvl w:val="0"/>
          <w:numId w:val="20"/>
        </w:numPr>
        <w:rPr>
          <w:rFonts w:asciiTheme="majorHAnsi" w:hAnsiTheme="majorHAnsi" w:cstheme="majorHAnsi"/>
          <w:bCs/>
        </w:rPr>
      </w:pPr>
      <w:r w:rsidRPr="0058068B">
        <w:rPr>
          <w:rFonts w:asciiTheme="majorHAnsi" w:hAnsiTheme="majorHAnsi" w:cstheme="majorHAnsi"/>
          <w:b/>
          <w:bCs/>
        </w:rPr>
        <w:t xml:space="preserve">Adjusting Items – </w:t>
      </w:r>
      <w:r w:rsidRPr="0058068B">
        <w:rPr>
          <w:rFonts w:asciiTheme="majorHAnsi" w:hAnsiTheme="majorHAnsi" w:cstheme="majorHAnsi"/>
          <w:bCs/>
        </w:rPr>
        <w:t>For SOP</w:t>
      </w:r>
      <w:r w:rsidR="0069669C">
        <w:rPr>
          <w:rFonts w:asciiTheme="majorHAnsi" w:hAnsiTheme="majorHAnsi" w:cstheme="majorHAnsi"/>
          <w:bCs/>
        </w:rPr>
        <w:t>4</w:t>
      </w:r>
      <w:r w:rsidRPr="0058068B">
        <w:rPr>
          <w:rFonts w:asciiTheme="majorHAnsi" w:hAnsiTheme="majorHAnsi" w:cstheme="majorHAnsi"/>
          <w:bCs/>
        </w:rPr>
        <w:t xml:space="preserve"> CY, the current adjusting items policy applies. The policy, guidance and example of costs and treatment on adjusting items can be found on interact:</w:t>
      </w:r>
    </w:p>
    <w:p w14:paraId="6F47032D" w14:textId="77777777" w:rsidR="00DC62D9" w:rsidRPr="0058068B" w:rsidRDefault="000154EB" w:rsidP="00DC62D9">
      <w:pPr>
        <w:pStyle w:val="ListParagraph"/>
        <w:rPr>
          <w:rFonts w:asciiTheme="majorHAnsi" w:hAnsiTheme="majorHAnsi" w:cstheme="majorHAnsi"/>
          <w:bCs/>
        </w:rPr>
      </w:pPr>
      <w:hyperlink r:id="rId14" w:history="1">
        <w:r w:rsidR="00DC62D9" w:rsidRPr="0058068B">
          <w:rPr>
            <w:rStyle w:val="Hyperlink"/>
            <w:rFonts w:asciiTheme="majorHAnsi" w:hAnsiTheme="majorHAnsi" w:cstheme="majorHAnsi"/>
            <w:bCs/>
          </w:rPr>
          <w:t>http://interactbat.z2.batgen.com/interact/finance/sb_finance.nsf/(0)/3497D3191F6EA568C125827A00317AA2XXX?opendocument</w:t>
        </w:r>
      </w:hyperlink>
    </w:p>
    <w:p w14:paraId="797E0100" w14:textId="1B9310FA" w:rsidR="000C321D" w:rsidRPr="0058068B" w:rsidRDefault="00DC62D9" w:rsidP="00DC62D9">
      <w:pPr>
        <w:pStyle w:val="ListParagraph"/>
        <w:rPr>
          <w:rFonts w:asciiTheme="majorHAnsi" w:hAnsiTheme="majorHAnsi" w:cstheme="majorHAnsi"/>
          <w:bCs/>
        </w:rPr>
      </w:pPr>
      <w:r w:rsidRPr="0058068B">
        <w:rPr>
          <w:rFonts w:asciiTheme="majorHAnsi" w:hAnsiTheme="majorHAnsi" w:cstheme="majorHAnsi"/>
          <w:bCs/>
        </w:rPr>
        <w:t>If you have any further questions, please liaise with</w:t>
      </w:r>
      <w:r w:rsidR="00C26D2A">
        <w:rPr>
          <w:rFonts w:asciiTheme="majorHAnsi" w:hAnsiTheme="majorHAnsi" w:cstheme="majorHAnsi"/>
          <w:bCs/>
        </w:rPr>
        <w:t xml:space="preserve"> GSRT Team:</w:t>
      </w:r>
      <w:r w:rsidRPr="0058068B">
        <w:rPr>
          <w:rFonts w:asciiTheme="majorHAnsi" w:hAnsiTheme="majorHAnsi" w:cstheme="majorHAnsi"/>
          <w:bCs/>
        </w:rPr>
        <w:t xml:space="preserve"> </w:t>
      </w:r>
      <w:r w:rsidRPr="0058068B">
        <w:rPr>
          <w:rFonts w:asciiTheme="majorHAnsi" w:hAnsiTheme="majorHAnsi" w:cstheme="majorHAnsi"/>
          <w:bCs/>
          <w:u w:val="single"/>
        </w:rPr>
        <w:t>Laurence Gallé</w:t>
      </w:r>
      <w:r w:rsidR="00C26D2A">
        <w:rPr>
          <w:rFonts w:asciiTheme="majorHAnsi" w:hAnsiTheme="majorHAnsi" w:cstheme="majorHAnsi"/>
          <w:bCs/>
          <w:u w:val="single"/>
        </w:rPr>
        <w:t>/ Alina Negrea</w:t>
      </w:r>
    </w:p>
    <w:p w14:paraId="22EAEDCE" w14:textId="77777777" w:rsidR="00DC62D9" w:rsidRPr="0058068B" w:rsidRDefault="00DC62D9" w:rsidP="00DC62D9">
      <w:pPr>
        <w:pStyle w:val="ListParagraph"/>
        <w:rPr>
          <w:rFonts w:asciiTheme="majorHAnsi" w:hAnsiTheme="majorHAnsi" w:cstheme="majorHAnsi"/>
          <w:bCs/>
        </w:rPr>
      </w:pPr>
    </w:p>
    <w:p w14:paraId="234A9FED" w14:textId="6EAFFD67" w:rsidR="00DC62D9" w:rsidRPr="000D31F1" w:rsidRDefault="00DC62D9" w:rsidP="0046786F">
      <w:pPr>
        <w:pStyle w:val="ListParagraph"/>
        <w:numPr>
          <w:ilvl w:val="0"/>
          <w:numId w:val="20"/>
        </w:numPr>
        <w:spacing w:line="240" w:lineRule="auto"/>
        <w:rPr>
          <w:rFonts w:asciiTheme="majorHAnsi" w:hAnsiTheme="majorHAnsi" w:cstheme="majorHAnsi"/>
        </w:rPr>
      </w:pPr>
      <w:bookmarkStart w:id="6" w:name="_Hlk522721726"/>
      <w:r w:rsidRPr="000D31F1">
        <w:rPr>
          <w:rFonts w:asciiTheme="majorHAnsi" w:hAnsiTheme="majorHAnsi" w:cstheme="majorHAnsi"/>
          <w:b/>
          <w:bCs/>
          <w:color w:val="002060"/>
        </w:rPr>
        <w:t xml:space="preserve">Group Recharge </w:t>
      </w:r>
      <w:r w:rsidRPr="000D31F1">
        <w:rPr>
          <w:rFonts w:asciiTheme="majorHAnsi" w:hAnsiTheme="majorHAnsi" w:cstheme="majorHAnsi"/>
          <w:b/>
          <w:bCs/>
        </w:rPr>
        <w:t xml:space="preserve">– </w:t>
      </w:r>
      <w:r w:rsidR="000D31F1" w:rsidRPr="000D31F1">
        <w:rPr>
          <w:rFonts w:asciiTheme="majorHAnsi" w:hAnsiTheme="majorHAnsi" w:cstheme="majorHAnsi"/>
        </w:rPr>
        <w:t>all group recharges file</w:t>
      </w:r>
      <w:r w:rsidR="000D31F1">
        <w:rPr>
          <w:rFonts w:asciiTheme="majorHAnsi" w:hAnsiTheme="majorHAnsi" w:cstheme="majorHAnsi"/>
        </w:rPr>
        <w:t>s</w:t>
      </w:r>
      <w:r w:rsidR="000D31F1" w:rsidRPr="000D31F1">
        <w:rPr>
          <w:rFonts w:asciiTheme="majorHAnsi" w:hAnsiTheme="majorHAnsi" w:cstheme="majorHAnsi"/>
        </w:rPr>
        <w:t xml:space="preserve"> have been saved to the new </w:t>
      </w:r>
      <w:hyperlink r:id="rId15" w:history="1">
        <w:r w:rsidR="000D31F1" w:rsidRPr="00C26D2A">
          <w:rPr>
            <w:rStyle w:val="Hyperlink"/>
            <w:rFonts w:asciiTheme="majorHAnsi" w:hAnsiTheme="majorHAnsi" w:cstheme="majorHAnsi"/>
          </w:rPr>
          <w:t>SharePoint location</w:t>
        </w:r>
      </w:hyperlink>
      <w:r w:rsidR="000D31F1" w:rsidRPr="000D31F1">
        <w:rPr>
          <w:rFonts w:asciiTheme="majorHAnsi" w:hAnsiTheme="majorHAnsi" w:cstheme="majorHAnsi"/>
        </w:rPr>
        <w:t>:</w:t>
      </w:r>
    </w:p>
    <w:p w14:paraId="254BBB20" w14:textId="15ACF4D0" w:rsidR="000D31F1" w:rsidRPr="000D31F1" w:rsidRDefault="000C321D" w:rsidP="000D31F1">
      <w:pPr>
        <w:pStyle w:val="ListParagraph"/>
        <w:numPr>
          <w:ilvl w:val="3"/>
          <w:numId w:val="25"/>
        </w:numPr>
        <w:tabs>
          <w:tab w:val="left" w:pos="1440"/>
        </w:tabs>
        <w:ind w:hanging="2160"/>
        <w:rPr>
          <w:rFonts w:asciiTheme="majorHAnsi" w:hAnsiTheme="majorHAnsi" w:cstheme="majorHAnsi"/>
          <w:b/>
          <w:bCs/>
        </w:rPr>
      </w:pPr>
      <w:r w:rsidRPr="000D31F1">
        <w:rPr>
          <w:rFonts w:asciiTheme="majorHAnsi" w:hAnsiTheme="majorHAnsi" w:cstheme="majorHAnsi"/>
          <w:b/>
          <w:bCs/>
        </w:rPr>
        <w:t>IT</w:t>
      </w:r>
      <w:r w:rsidR="000D31F1" w:rsidRPr="000D31F1">
        <w:rPr>
          <w:rFonts w:asciiTheme="majorHAnsi" w:hAnsiTheme="majorHAnsi" w:cstheme="majorHAnsi"/>
          <w:b/>
          <w:bCs/>
        </w:rPr>
        <w:t>D</w:t>
      </w:r>
      <w:r w:rsidRPr="000D31F1">
        <w:rPr>
          <w:rFonts w:asciiTheme="majorHAnsi" w:hAnsiTheme="majorHAnsi" w:cstheme="majorHAnsi"/>
          <w:b/>
          <w:bCs/>
        </w:rPr>
        <w:t xml:space="preserve"> – </w:t>
      </w:r>
      <w:r w:rsidR="000D31F1" w:rsidRPr="000D31F1">
        <w:rPr>
          <w:rFonts w:asciiTheme="majorHAnsi" w:hAnsiTheme="majorHAnsi" w:cstheme="majorHAnsi"/>
          <w:u w:val="single"/>
        </w:rPr>
        <w:t>Laura Ursu</w:t>
      </w:r>
    </w:p>
    <w:p w14:paraId="78CB2C09" w14:textId="70F1F6FC" w:rsidR="000D31F1" w:rsidRPr="000D31F1" w:rsidRDefault="000D31F1" w:rsidP="000D31F1">
      <w:pPr>
        <w:pStyle w:val="ListParagraph"/>
        <w:numPr>
          <w:ilvl w:val="3"/>
          <w:numId w:val="25"/>
        </w:numPr>
        <w:tabs>
          <w:tab w:val="left" w:pos="1440"/>
        </w:tabs>
        <w:ind w:hanging="2160"/>
        <w:rPr>
          <w:rFonts w:asciiTheme="majorHAnsi" w:hAnsiTheme="majorHAnsi" w:cstheme="majorHAnsi"/>
          <w:u w:val="single"/>
          <w:lang w:val="it-IT"/>
        </w:rPr>
      </w:pPr>
      <w:r w:rsidRPr="000D31F1">
        <w:rPr>
          <w:rFonts w:asciiTheme="majorHAnsi" w:hAnsiTheme="majorHAnsi" w:cstheme="majorHAnsi"/>
          <w:b/>
          <w:bCs/>
          <w:lang w:val="it-IT"/>
        </w:rPr>
        <w:t xml:space="preserve">T&amp;A – </w:t>
      </w:r>
      <w:r w:rsidRPr="000D31F1">
        <w:rPr>
          <w:rFonts w:asciiTheme="majorHAnsi" w:hAnsiTheme="majorHAnsi" w:cstheme="majorHAnsi"/>
          <w:u w:val="single"/>
          <w:lang w:val="it-IT"/>
        </w:rPr>
        <w:t>Elena Harcel &amp; Valentin Delcea</w:t>
      </w:r>
    </w:p>
    <w:p w14:paraId="0D9D1D42" w14:textId="24D5447F" w:rsidR="000D31F1" w:rsidRPr="000D31F1" w:rsidRDefault="000D31F1" w:rsidP="000D31F1">
      <w:pPr>
        <w:pStyle w:val="ListParagraph"/>
        <w:numPr>
          <w:ilvl w:val="3"/>
          <w:numId w:val="25"/>
        </w:numPr>
        <w:tabs>
          <w:tab w:val="left" w:pos="1440"/>
        </w:tabs>
        <w:ind w:hanging="2160"/>
        <w:rPr>
          <w:rFonts w:asciiTheme="majorHAnsi" w:hAnsiTheme="majorHAnsi" w:cstheme="majorHAnsi"/>
          <w:b/>
          <w:bCs/>
          <w:lang w:val="it-IT"/>
        </w:rPr>
      </w:pPr>
      <w:r w:rsidRPr="000D31F1">
        <w:rPr>
          <w:rFonts w:asciiTheme="majorHAnsi" w:hAnsiTheme="majorHAnsi" w:cstheme="majorHAnsi"/>
          <w:b/>
          <w:bCs/>
          <w:lang w:val="it-IT"/>
        </w:rPr>
        <w:t xml:space="preserve">Share Scheme – </w:t>
      </w:r>
      <w:r w:rsidRPr="000D31F1">
        <w:rPr>
          <w:rFonts w:asciiTheme="majorHAnsi" w:hAnsiTheme="majorHAnsi" w:cstheme="majorHAnsi"/>
          <w:u w:val="single"/>
          <w:lang w:val="it-IT"/>
        </w:rPr>
        <w:t>Oana Dima &amp; Roxana Stere</w:t>
      </w:r>
    </w:p>
    <w:p w14:paraId="1DABD05E" w14:textId="0F594090" w:rsidR="000D31F1" w:rsidRPr="000D31F1" w:rsidRDefault="000D31F1" w:rsidP="000D31F1">
      <w:pPr>
        <w:pStyle w:val="ListParagraph"/>
        <w:numPr>
          <w:ilvl w:val="3"/>
          <w:numId w:val="25"/>
        </w:numPr>
        <w:tabs>
          <w:tab w:val="left" w:pos="1440"/>
        </w:tabs>
        <w:ind w:hanging="2160"/>
        <w:rPr>
          <w:rFonts w:asciiTheme="majorHAnsi" w:hAnsiTheme="majorHAnsi" w:cstheme="majorHAnsi"/>
          <w:u w:val="single"/>
          <w:lang w:val="it-IT"/>
        </w:rPr>
      </w:pPr>
      <w:r w:rsidRPr="00C26D2A">
        <w:rPr>
          <w:rFonts w:asciiTheme="majorHAnsi" w:hAnsiTheme="majorHAnsi" w:cstheme="majorHAnsi"/>
          <w:b/>
          <w:bCs/>
          <w:lang w:val="it-IT"/>
        </w:rPr>
        <w:t xml:space="preserve">GBS – </w:t>
      </w:r>
      <w:r w:rsidRPr="00C26D2A">
        <w:rPr>
          <w:rFonts w:asciiTheme="majorHAnsi" w:hAnsiTheme="majorHAnsi" w:cstheme="majorHAnsi"/>
          <w:u w:val="single"/>
          <w:lang w:val="it-IT"/>
        </w:rPr>
        <w:t>Ana-Maria Antonache (ENA); Poorni Ramamoorthy</w:t>
      </w:r>
      <w:bookmarkEnd w:id="6"/>
      <w:r w:rsidRPr="00C26D2A">
        <w:rPr>
          <w:rFonts w:asciiTheme="majorHAnsi" w:hAnsiTheme="majorHAnsi" w:cstheme="majorHAnsi"/>
          <w:u w:val="single"/>
          <w:lang w:val="it-IT"/>
        </w:rPr>
        <w:t xml:space="preserve"> (APME)</w:t>
      </w:r>
      <w:r w:rsidR="00C26D2A" w:rsidRPr="00C26D2A">
        <w:rPr>
          <w:rFonts w:asciiTheme="majorHAnsi" w:hAnsiTheme="majorHAnsi" w:cstheme="majorHAnsi"/>
          <w:u w:val="single"/>
          <w:lang w:val="it-IT"/>
        </w:rPr>
        <w:t>;</w:t>
      </w:r>
      <w:r w:rsidR="00C26D2A">
        <w:rPr>
          <w:rFonts w:asciiTheme="majorHAnsi" w:hAnsiTheme="majorHAnsi" w:cstheme="majorHAnsi"/>
          <w:u w:val="single"/>
          <w:lang w:val="it-IT"/>
        </w:rPr>
        <w:t xml:space="preserve"> </w:t>
      </w:r>
      <w:r w:rsidR="00C26D2A" w:rsidRPr="00C26D2A">
        <w:rPr>
          <w:rFonts w:asciiTheme="majorHAnsi" w:hAnsiTheme="majorHAnsi" w:cstheme="majorHAnsi"/>
          <w:u w:val="single"/>
          <w:lang w:val="it-IT"/>
        </w:rPr>
        <w:t>Arturo Alfaro</w:t>
      </w:r>
      <w:r w:rsidR="00C26D2A">
        <w:rPr>
          <w:rFonts w:asciiTheme="majorHAnsi" w:hAnsiTheme="majorHAnsi" w:cstheme="majorHAnsi"/>
          <w:u w:val="single"/>
          <w:lang w:val="it-IT"/>
        </w:rPr>
        <w:t xml:space="preserve"> (AMSSA)</w:t>
      </w:r>
    </w:p>
    <w:p w14:paraId="33A6690E" w14:textId="07C5938F" w:rsidR="7B4E4F74" w:rsidRPr="000D31F1" w:rsidRDefault="7B4E4F74" w:rsidP="59C5085C">
      <w:pPr>
        <w:tabs>
          <w:tab w:val="left" w:pos="1440"/>
        </w:tabs>
        <w:rPr>
          <w:lang w:val="it-IT"/>
        </w:rPr>
      </w:pPr>
    </w:p>
    <w:p w14:paraId="714E3CC2" w14:textId="77777777" w:rsidR="005E7DD2" w:rsidRPr="0058068B" w:rsidRDefault="005E7DD2" w:rsidP="005E7DD2">
      <w:pPr>
        <w:rPr>
          <w:rFonts w:asciiTheme="majorHAnsi" w:hAnsiTheme="majorHAnsi" w:cstheme="majorHAnsi"/>
          <w:sz w:val="22"/>
          <w:szCs w:val="22"/>
        </w:rPr>
      </w:pPr>
    </w:p>
    <w:p w14:paraId="12FCFC87" w14:textId="77777777" w:rsidR="000165EE" w:rsidRPr="0058068B" w:rsidRDefault="000165EE" w:rsidP="006E0DC7">
      <w:pPr>
        <w:pStyle w:val="Heading2"/>
        <w:rPr>
          <w:rFonts w:asciiTheme="majorHAnsi" w:hAnsiTheme="majorHAnsi" w:cstheme="majorHAnsi"/>
          <w:u w:val="single"/>
        </w:rPr>
      </w:pPr>
      <w:bookmarkStart w:id="7" w:name="_Toc26275975"/>
      <w:bookmarkStart w:id="8" w:name="_Toc65857034"/>
      <w:r w:rsidRPr="0058068B">
        <w:rPr>
          <w:rFonts w:asciiTheme="majorHAnsi" w:hAnsiTheme="majorHAnsi" w:cstheme="majorHAnsi"/>
        </w:rPr>
        <w:t>Additional input forms</w:t>
      </w:r>
      <w:bookmarkEnd w:id="7"/>
      <w:bookmarkEnd w:id="8"/>
      <w:r w:rsidRPr="0058068B">
        <w:rPr>
          <w:rFonts w:asciiTheme="majorHAnsi" w:hAnsiTheme="majorHAnsi" w:cstheme="majorHAnsi"/>
          <w:u w:val="single"/>
        </w:rPr>
        <w:t xml:space="preserve"> </w:t>
      </w:r>
    </w:p>
    <w:p w14:paraId="0E7072F4" w14:textId="77777777" w:rsidR="000165EE" w:rsidRPr="0058068B" w:rsidRDefault="000165EE" w:rsidP="000165EE">
      <w:pPr>
        <w:jc w:val="both"/>
        <w:rPr>
          <w:rFonts w:asciiTheme="majorHAnsi" w:hAnsiTheme="majorHAnsi" w:cstheme="majorHAnsi"/>
          <w:sz w:val="22"/>
          <w:szCs w:val="22"/>
        </w:rPr>
      </w:pPr>
      <w:r w:rsidRPr="0058068B">
        <w:rPr>
          <w:rFonts w:asciiTheme="majorHAnsi" w:hAnsiTheme="majorHAnsi" w:cstheme="majorHAnsi"/>
          <w:sz w:val="22"/>
          <w:szCs w:val="22"/>
        </w:rPr>
        <w:t xml:space="preserve">On the top of the main financial statements additional input forms are available and required to be completed at every actual reporting cycle. </w:t>
      </w:r>
    </w:p>
    <w:p w14:paraId="0AF6BF0E" w14:textId="77777777" w:rsidR="000165EE" w:rsidRPr="0058068B" w:rsidRDefault="000165EE" w:rsidP="000165EE">
      <w:pPr>
        <w:jc w:val="both"/>
        <w:rPr>
          <w:rFonts w:asciiTheme="majorHAnsi" w:hAnsiTheme="majorHAnsi" w:cstheme="majorHAnsi"/>
          <w:sz w:val="22"/>
          <w:szCs w:val="22"/>
        </w:rPr>
      </w:pPr>
    </w:p>
    <w:p w14:paraId="370C2958" w14:textId="48B69FA9" w:rsidR="000165EE" w:rsidRPr="0058068B" w:rsidRDefault="000165EE" w:rsidP="000165EE">
      <w:pPr>
        <w:jc w:val="both"/>
        <w:rPr>
          <w:rFonts w:asciiTheme="majorHAnsi" w:hAnsiTheme="majorHAnsi" w:cstheme="majorHAnsi"/>
          <w:sz w:val="22"/>
          <w:szCs w:val="22"/>
          <w:lang w:val="en-US"/>
        </w:rPr>
      </w:pPr>
      <w:r w:rsidRPr="0058068B">
        <w:rPr>
          <w:rFonts w:asciiTheme="majorHAnsi" w:hAnsiTheme="majorHAnsi" w:cstheme="majorHAnsi"/>
          <w:sz w:val="22"/>
          <w:szCs w:val="22"/>
        </w:rPr>
        <w:t>Additional input forms are required to be completed by all entities for as per below table:</w:t>
      </w:r>
    </w:p>
    <w:tbl>
      <w:tblPr>
        <w:tblStyle w:val="TableGrid"/>
        <w:tblW w:w="8359" w:type="dxa"/>
        <w:tblLayout w:type="fixed"/>
        <w:tblLook w:val="04A0" w:firstRow="1" w:lastRow="0" w:firstColumn="1" w:lastColumn="0" w:noHBand="0" w:noVBand="1"/>
      </w:tblPr>
      <w:tblGrid>
        <w:gridCol w:w="2263"/>
        <w:gridCol w:w="1276"/>
        <w:gridCol w:w="3119"/>
        <w:gridCol w:w="1701"/>
      </w:tblGrid>
      <w:tr w:rsidR="004E0017" w:rsidRPr="0058068B" w14:paraId="314A0C15" w14:textId="4998500F" w:rsidTr="005C4BC8">
        <w:trPr>
          <w:cantSplit/>
          <w:trHeight w:val="215"/>
        </w:trPr>
        <w:tc>
          <w:tcPr>
            <w:tcW w:w="2263" w:type="dxa"/>
            <w:tcBorders>
              <w:bottom w:val="single" w:sz="4" w:space="0" w:color="auto"/>
            </w:tcBorders>
            <w:vAlign w:val="center"/>
          </w:tcPr>
          <w:p w14:paraId="689AE3B7" w14:textId="77777777" w:rsidR="004E0017" w:rsidRPr="0058068B" w:rsidRDefault="004E0017" w:rsidP="006F2A81">
            <w:pPr>
              <w:jc w:val="center"/>
              <w:rPr>
                <w:rFonts w:asciiTheme="majorHAnsi" w:hAnsiTheme="majorHAnsi" w:cstheme="majorHAnsi"/>
                <w:b/>
                <w:sz w:val="22"/>
                <w:szCs w:val="22"/>
              </w:rPr>
            </w:pPr>
            <w:bookmarkStart w:id="9" w:name="_Hlk47615682"/>
            <w:r w:rsidRPr="0058068B">
              <w:rPr>
                <w:rFonts w:asciiTheme="majorHAnsi" w:hAnsiTheme="majorHAnsi" w:cstheme="majorHAnsi"/>
                <w:b/>
                <w:sz w:val="22"/>
                <w:szCs w:val="22"/>
              </w:rPr>
              <w:t>Additional input forms</w:t>
            </w:r>
          </w:p>
        </w:tc>
        <w:tc>
          <w:tcPr>
            <w:tcW w:w="1276" w:type="dxa"/>
            <w:tcBorders>
              <w:bottom w:val="single" w:sz="4" w:space="0" w:color="auto"/>
            </w:tcBorders>
            <w:vAlign w:val="center"/>
          </w:tcPr>
          <w:p w14:paraId="191EE004" w14:textId="77777777" w:rsidR="004E0017" w:rsidRPr="0058068B" w:rsidRDefault="004E0017" w:rsidP="006F2A81">
            <w:pPr>
              <w:jc w:val="center"/>
              <w:rPr>
                <w:rFonts w:asciiTheme="majorHAnsi" w:hAnsiTheme="majorHAnsi" w:cstheme="majorHAnsi"/>
                <w:b/>
                <w:sz w:val="22"/>
                <w:szCs w:val="22"/>
              </w:rPr>
            </w:pPr>
            <w:r w:rsidRPr="0058068B">
              <w:rPr>
                <w:rFonts w:asciiTheme="majorHAnsi" w:hAnsiTheme="majorHAnsi" w:cstheme="majorHAnsi"/>
                <w:b/>
                <w:sz w:val="22"/>
                <w:szCs w:val="22"/>
              </w:rPr>
              <w:t>Related to:</w:t>
            </w:r>
          </w:p>
        </w:tc>
        <w:tc>
          <w:tcPr>
            <w:tcW w:w="3119" w:type="dxa"/>
            <w:tcBorders>
              <w:bottom w:val="single" w:sz="4" w:space="0" w:color="auto"/>
            </w:tcBorders>
            <w:vAlign w:val="center"/>
          </w:tcPr>
          <w:p w14:paraId="5084A895" w14:textId="77777777" w:rsidR="004E0017" w:rsidRPr="0058068B" w:rsidRDefault="004E0017" w:rsidP="006F2A81">
            <w:pPr>
              <w:jc w:val="center"/>
              <w:rPr>
                <w:rFonts w:asciiTheme="majorHAnsi" w:hAnsiTheme="majorHAnsi" w:cstheme="majorHAnsi"/>
                <w:b/>
                <w:sz w:val="22"/>
                <w:szCs w:val="22"/>
              </w:rPr>
            </w:pPr>
            <w:r w:rsidRPr="0058068B">
              <w:rPr>
                <w:rFonts w:asciiTheme="majorHAnsi" w:hAnsiTheme="majorHAnsi" w:cstheme="majorHAnsi"/>
                <w:b/>
                <w:sz w:val="22"/>
                <w:szCs w:val="22"/>
              </w:rPr>
              <w:t>Guidelines:</w:t>
            </w:r>
          </w:p>
        </w:tc>
        <w:tc>
          <w:tcPr>
            <w:tcW w:w="1701" w:type="dxa"/>
            <w:tcBorders>
              <w:bottom w:val="single" w:sz="4" w:space="0" w:color="auto"/>
            </w:tcBorders>
            <w:vAlign w:val="center"/>
          </w:tcPr>
          <w:p w14:paraId="625CEB84" w14:textId="0AE303C1" w:rsidR="004E0017" w:rsidRPr="0058068B" w:rsidRDefault="004E0017" w:rsidP="006F2A81">
            <w:pPr>
              <w:jc w:val="center"/>
              <w:rPr>
                <w:rFonts w:asciiTheme="majorHAnsi" w:hAnsiTheme="majorHAnsi" w:cstheme="majorHAnsi"/>
                <w:b/>
                <w:sz w:val="22"/>
                <w:szCs w:val="22"/>
              </w:rPr>
            </w:pPr>
            <w:r w:rsidRPr="0058068B">
              <w:rPr>
                <w:rFonts w:asciiTheme="majorHAnsi" w:hAnsiTheme="majorHAnsi" w:cstheme="majorHAnsi"/>
                <w:b/>
                <w:sz w:val="22"/>
                <w:szCs w:val="22"/>
              </w:rPr>
              <w:t>SOP</w:t>
            </w:r>
            <w:r>
              <w:rPr>
                <w:rFonts w:asciiTheme="majorHAnsi" w:hAnsiTheme="majorHAnsi" w:cstheme="majorHAnsi"/>
                <w:b/>
                <w:sz w:val="22"/>
                <w:szCs w:val="22"/>
              </w:rPr>
              <w:t>4</w:t>
            </w:r>
          </w:p>
          <w:p w14:paraId="23D8E51E" w14:textId="1C06AF07" w:rsidR="004E0017" w:rsidRPr="0058068B" w:rsidRDefault="004E0017" w:rsidP="006F2A81">
            <w:pPr>
              <w:jc w:val="center"/>
              <w:rPr>
                <w:rFonts w:asciiTheme="majorHAnsi" w:hAnsiTheme="majorHAnsi" w:cstheme="majorHAnsi"/>
                <w:bCs/>
                <w:sz w:val="22"/>
                <w:szCs w:val="22"/>
              </w:rPr>
            </w:pPr>
            <w:r w:rsidRPr="0058068B">
              <w:rPr>
                <w:rFonts w:asciiTheme="majorHAnsi" w:hAnsiTheme="majorHAnsi" w:cstheme="majorHAnsi"/>
                <w:bCs/>
                <w:sz w:val="22"/>
                <w:szCs w:val="22"/>
              </w:rPr>
              <w:t>(CY &amp; CY+1)</w:t>
            </w:r>
          </w:p>
        </w:tc>
      </w:tr>
      <w:tr w:rsidR="004E0017" w:rsidRPr="0058068B" w14:paraId="7B5BDD92" w14:textId="1BA58E64" w:rsidTr="005C4BC8">
        <w:trPr>
          <w:cantSplit/>
          <w:trHeight w:val="100"/>
        </w:trPr>
        <w:tc>
          <w:tcPr>
            <w:tcW w:w="2263" w:type="dxa"/>
            <w:vAlign w:val="center"/>
          </w:tcPr>
          <w:p w14:paraId="00BE607E" w14:textId="77777777" w:rsidR="004E0017" w:rsidRPr="0058068B" w:rsidRDefault="004E0017" w:rsidP="006F2A81">
            <w:pPr>
              <w:jc w:val="center"/>
              <w:rPr>
                <w:rFonts w:asciiTheme="majorHAnsi" w:hAnsiTheme="majorHAnsi" w:cstheme="majorHAnsi"/>
                <w:sz w:val="22"/>
                <w:szCs w:val="22"/>
              </w:rPr>
            </w:pPr>
            <w:r w:rsidRPr="0058068B">
              <w:rPr>
                <w:rFonts w:asciiTheme="majorHAnsi" w:hAnsiTheme="majorHAnsi" w:cstheme="majorHAnsi"/>
                <w:sz w:val="22"/>
                <w:szCs w:val="22"/>
              </w:rPr>
              <w:t>Tax Reconciliation (1</w:t>
            </w:r>
            <w:r w:rsidRPr="0058068B">
              <w:rPr>
                <w:rFonts w:asciiTheme="majorHAnsi" w:hAnsiTheme="majorHAnsi" w:cstheme="majorHAnsi"/>
                <w:sz w:val="22"/>
                <w:szCs w:val="22"/>
                <w:vertAlign w:val="superscript"/>
              </w:rPr>
              <w:t>st</w:t>
            </w:r>
            <w:r w:rsidRPr="0058068B">
              <w:rPr>
                <w:rFonts w:asciiTheme="majorHAnsi" w:hAnsiTheme="majorHAnsi" w:cstheme="majorHAnsi"/>
                <w:sz w:val="22"/>
                <w:szCs w:val="22"/>
              </w:rPr>
              <w:t xml:space="preserve"> tab)</w:t>
            </w:r>
          </w:p>
        </w:tc>
        <w:tc>
          <w:tcPr>
            <w:tcW w:w="1276" w:type="dxa"/>
            <w:vAlign w:val="center"/>
          </w:tcPr>
          <w:p w14:paraId="2288739A" w14:textId="77777777" w:rsidR="004E0017" w:rsidRPr="0058068B" w:rsidRDefault="004E0017" w:rsidP="006F2A81">
            <w:pPr>
              <w:jc w:val="center"/>
              <w:rPr>
                <w:rFonts w:asciiTheme="majorHAnsi" w:hAnsiTheme="majorHAnsi" w:cstheme="majorHAnsi"/>
                <w:sz w:val="22"/>
                <w:szCs w:val="22"/>
              </w:rPr>
            </w:pPr>
            <w:r w:rsidRPr="0058068B">
              <w:rPr>
                <w:rFonts w:asciiTheme="majorHAnsi" w:hAnsiTheme="majorHAnsi" w:cstheme="majorHAnsi"/>
                <w:sz w:val="22"/>
                <w:szCs w:val="22"/>
              </w:rPr>
              <w:t>Financials</w:t>
            </w:r>
          </w:p>
        </w:tc>
        <w:tc>
          <w:tcPr>
            <w:tcW w:w="3119" w:type="dxa"/>
            <w:vAlign w:val="center"/>
          </w:tcPr>
          <w:p w14:paraId="67C7ACC4" w14:textId="77777777" w:rsidR="004E0017" w:rsidRPr="0058068B" w:rsidRDefault="004E0017" w:rsidP="006F2A81">
            <w:pPr>
              <w:jc w:val="center"/>
              <w:rPr>
                <w:rFonts w:asciiTheme="majorHAnsi" w:hAnsiTheme="majorHAnsi" w:cstheme="majorHAnsi"/>
                <w:sz w:val="22"/>
                <w:szCs w:val="22"/>
              </w:rPr>
            </w:pPr>
            <w:r w:rsidRPr="0058068B">
              <w:rPr>
                <w:rFonts w:asciiTheme="majorHAnsi" w:hAnsiTheme="majorHAnsi" w:cstheme="majorHAnsi"/>
                <w:sz w:val="22"/>
                <w:szCs w:val="22"/>
              </w:rPr>
              <w:t>Please see below the guidelines</w:t>
            </w:r>
          </w:p>
        </w:tc>
        <w:tc>
          <w:tcPr>
            <w:tcW w:w="1701" w:type="dxa"/>
            <w:vAlign w:val="center"/>
          </w:tcPr>
          <w:p w14:paraId="24367118" w14:textId="036B37EF" w:rsidR="004E0017" w:rsidRPr="0058068B" w:rsidRDefault="004E0017" w:rsidP="006F2A81">
            <w:pPr>
              <w:jc w:val="center"/>
              <w:rPr>
                <w:rFonts w:asciiTheme="majorHAnsi" w:hAnsiTheme="majorHAnsi" w:cstheme="majorHAnsi"/>
                <w:sz w:val="22"/>
                <w:szCs w:val="22"/>
              </w:rPr>
            </w:pPr>
            <w:r>
              <w:rPr>
                <w:rFonts w:asciiTheme="majorHAnsi" w:hAnsiTheme="majorHAnsi" w:cstheme="majorHAnsi"/>
                <w:sz w:val="22"/>
                <w:szCs w:val="22"/>
              </w:rPr>
              <w:t>Yes</w:t>
            </w:r>
            <w:r w:rsidR="005C4BC8">
              <w:rPr>
                <w:rFonts w:asciiTheme="majorHAnsi" w:hAnsiTheme="majorHAnsi" w:cstheme="majorHAnsi"/>
                <w:sz w:val="22"/>
                <w:szCs w:val="22"/>
              </w:rPr>
              <w:t xml:space="preserve"> (CY only)</w:t>
            </w:r>
          </w:p>
        </w:tc>
      </w:tr>
      <w:tr w:rsidR="004E0017" w:rsidRPr="0058068B" w14:paraId="35C11A3A" w14:textId="719C3AC8" w:rsidTr="005C4BC8">
        <w:trPr>
          <w:cantSplit/>
          <w:trHeight w:val="100"/>
        </w:trPr>
        <w:tc>
          <w:tcPr>
            <w:tcW w:w="2263" w:type="dxa"/>
            <w:vAlign w:val="center"/>
          </w:tcPr>
          <w:p w14:paraId="0E503423" w14:textId="77777777" w:rsidR="004E0017" w:rsidRPr="0058068B" w:rsidRDefault="004E0017" w:rsidP="006F2A81">
            <w:pPr>
              <w:jc w:val="center"/>
              <w:rPr>
                <w:rFonts w:asciiTheme="majorHAnsi" w:hAnsiTheme="majorHAnsi" w:cstheme="majorHAnsi"/>
                <w:sz w:val="22"/>
                <w:szCs w:val="22"/>
              </w:rPr>
            </w:pPr>
            <w:r w:rsidRPr="0058068B">
              <w:rPr>
                <w:rFonts w:asciiTheme="majorHAnsi" w:hAnsiTheme="majorHAnsi" w:cstheme="majorHAnsi"/>
                <w:sz w:val="22"/>
                <w:szCs w:val="22"/>
              </w:rPr>
              <w:t>Tax Rec: Tax on adjusting items (2</w:t>
            </w:r>
            <w:r w:rsidRPr="0058068B">
              <w:rPr>
                <w:rFonts w:asciiTheme="majorHAnsi" w:hAnsiTheme="majorHAnsi" w:cstheme="majorHAnsi"/>
                <w:sz w:val="22"/>
                <w:szCs w:val="22"/>
                <w:vertAlign w:val="superscript"/>
              </w:rPr>
              <w:t>nd</w:t>
            </w:r>
            <w:r w:rsidRPr="0058068B">
              <w:rPr>
                <w:rFonts w:asciiTheme="majorHAnsi" w:hAnsiTheme="majorHAnsi" w:cstheme="majorHAnsi"/>
                <w:sz w:val="22"/>
                <w:szCs w:val="22"/>
              </w:rPr>
              <w:t xml:space="preserve"> tab)</w:t>
            </w:r>
          </w:p>
        </w:tc>
        <w:tc>
          <w:tcPr>
            <w:tcW w:w="1276" w:type="dxa"/>
            <w:vAlign w:val="center"/>
          </w:tcPr>
          <w:p w14:paraId="35ECCD33" w14:textId="77777777" w:rsidR="004E0017" w:rsidRPr="0058068B" w:rsidRDefault="004E0017" w:rsidP="006F2A81">
            <w:pPr>
              <w:jc w:val="center"/>
              <w:rPr>
                <w:rFonts w:asciiTheme="majorHAnsi" w:hAnsiTheme="majorHAnsi" w:cstheme="majorHAnsi"/>
                <w:sz w:val="22"/>
                <w:szCs w:val="22"/>
              </w:rPr>
            </w:pPr>
            <w:r w:rsidRPr="0058068B">
              <w:rPr>
                <w:rFonts w:asciiTheme="majorHAnsi" w:hAnsiTheme="majorHAnsi" w:cstheme="majorHAnsi"/>
                <w:sz w:val="22"/>
                <w:szCs w:val="22"/>
              </w:rPr>
              <w:t>Financials</w:t>
            </w:r>
          </w:p>
        </w:tc>
        <w:tc>
          <w:tcPr>
            <w:tcW w:w="3119" w:type="dxa"/>
            <w:vAlign w:val="center"/>
          </w:tcPr>
          <w:p w14:paraId="5888F6FE" w14:textId="77777777" w:rsidR="004E0017" w:rsidRPr="0058068B" w:rsidRDefault="004E0017" w:rsidP="006F2A81">
            <w:pPr>
              <w:jc w:val="center"/>
              <w:rPr>
                <w:rFonts w:asciiTheme="majorHAnsi" w:hAnsiTheme="majorHAnsi" w:cstheme="majorHAnsi"/>
                <w:sz w:val="22"/>
                <w:szCs w:val="22"/>
              </w:rPr>
            </w:pPr>
            <w:r w:rsidRPr="0058068B">
              <w:rPr>
                <w:rFonts w:asciiTheme="majorHAnsi" w:hAnsiTheme="majorHAnsi" w:cstheme="majorHAnsi"/>
                <w:sz w:val="22"/>
                <w:szCs w:val="22"/>
              </w:rPr>
              <w:t>Please see below the guidelines</w:t>
            </w:r>
          </w:p>
        </w:tc>
        <w:tc>
          <w:tcPr>
            <w:tcW w:w="1701" w:type="dxa"/>
            <w:vAlign w:val="center"/>
          </w:tcPr>
          <w:p w14:paraId="4CF1C820" w14:textId="79717FB1" w:rsidR="004E0017" w:rsidRPr="0058068B" w:rsidRDefault="005C4BC8" w:rsidP="006F2A81">
            <w:pPr>
              <w:jc w:val="center"/>
              <w:rPr>
                <w:rFonts w:asciiTheme="majorHAnsi" w:hAnsiTheme="majorHAnsi" w:cstheme="majorHAnsi"/>
                <w:sz w:val="22"/>
                <w:szCs w:val="22"/>
              </w:rPr>
            </w:pPr>
            <w:r>
              <w:rPr>
                <w:rFonts w:asciiTheme="majorHAnsi" w:hAnsiTheme="majorHAnsi" w:cstheme="majorHAnsi"/>
                <w:sz w:val="22"/>
                <w:szCs w:val="22"/>
              </w:rPr>
              <w:t>Yes (CY only)</w:t>
            </w:r>
          </w:p>
        </w:tc>
      </w:tr>
      <w:bookmarkEnd w:id="9"/>
      <w:tr w:rsidR="004E0017" w:rsidRPr="0058068B" w14:paraId="27341981" w14:textId="27A5D33F" w:rsidTr="005C4BC8">
        <w:trPr>
          <w:cantSplit/>
          <w:trHeight w:val="123"/>
        </w:trPr>
        <w:tc>
          <w:tcPr>
            <w:tcW w:w="2263" w:type="dxa"/>
            <w:vAlign w:val="center"/>
          </w:tcPr>
          <w:p w14:paraId="4C17EF6C" w14:textId="77777777" w:rsidR="004E0017" w:rsidRPr="0058068B" w:rsidRDefault="004E0017" w:rsidP="006F2A81">
            <w:pPr>
              <w:jc w:val="center"/>
              <w:rPr>
                <w:rFonts w:asciiTheme="majorHAnsi" w:hAnsiTheme="majorHAnsi" w:cstheme="majorHAnsi"/>
                <w:sz w:val="22"/>
                <w:szCs w:val="22"/>
              </w:rPr>
            </w:pPr>
            <w:r w:rsidRPr="0058068B">
              <w:rPr>
                <w:rFonts w:asciiTheme="majorHAnsi" w:hAnsiTheme="majorHAnsi" w:cstheme="majorHAnsi"/>
                <w:sz w:val="22"/>
                <w:szCs w:val="22"/>
              </w:rPr>
              <w:t>Associates</w:t>
            </w:r>
          </w:p>
        </w:tc>
        <w:tc>
          <w:tcPr>
            <w:tcW w:w="1276" w:type="dxa"/>
            <w:vAlign w:val="center"/>
          </w:tcPr>
          <w:p w14:paraId="4D48DF98" w14:textId="77777777" w:rsidR="004E0017" w:rsidRPr="0058068B" w:rsidRDefault="004E0017" w:rsidP="006F2A81">
            <w:pPr>
              <w:jc w:val="center"/>
              <w:rPr>
                <w:rFonts w:asciiTheme="majorHAnsi" w:hAnsiTheme="majorHAnsi" w:cstheme="majorHAnsi"/>
                <w:sz w:val="22"/>
                <w:szCs w:val="22"/>
              </w:rPr>
            </w:pPr>
            <w:r w:rsidRPr="0058068B">
              <w:rPr>
                <w:rFonts w:asciiTheme="majorHAnsi" w:hAnsiTheme="majorHAnsi" w:cstheme="majorHAnsi"/>
                <w:sz w:val="22"/>
                <w:szCs w:val="22"/>
              </w:rPr>
              <w:t>Financials</w:t>
            </w:r>
          </w:p>
        </w:tc>
        <w:tc>
          <w:tcPr>
            <w:tcW w:w="3119" w:type="dxa"/>
            <w:vAlign w:val="center"/>
          </w:tcPr>
          <w:p w14:paraId="7FB6B07E" w14:textId="77777777" w:rsidR="004E0017" w:rsidRPr="0058068B" w:rsidRDefault="004E0017" w:rsidP="006F2A81">
            <w:pPr>
              <w:jc w:val="center"/>
              <w:rPr>
                <w:rFonts w:asciiTheme="majorHAnsi" w:hAnsiTheme="majorHAnsi" w:cstheme="majorHAnsi"/>
                <w:sz w:val="22"/>
                <w:szCs w:val="22"/>
              </w:rPr>
            </w:pPr>
            <w:r w:rsidRPr="0058068B">
              <w:rPr>
                <w:rFonts w:asciiTheme="majorHAnsi" w:hAnsiTheme="majorHAnsi" w:cstheme="majorHAnsi"/>
                <w:sz w:val="22"/>
                <w:szCs w:val="22"/>
              </w:rPr>
              <w:t>Please see below the guidelines</w:t>
            </w:r>
          </w:p>
        </w:tc>
        <w:tc>
          <w:tcPr>
            <w:tcW w:w="1701" w:type="dxa"/>
            <w:vAlign w:val="center"/>
          </w:tcPr>
          <w:p w14:paraId="32529698" w14:textId="3CC98567" w:rsidR="004E0017" w:rsidRPr="0058068B" w:rsidRDefault="005C4BC8" w:rsidP="006F2A81">
            <w:pPr>
              <w:jc w:val="center"/>
              <w:rPr>
                <w:rFonts w:asciiTheme="majorHAnsi" w:hAnsiTheme="majorHAnsi" w:cstheme="majorHAnsi"/>
                <w:sz w:val="22"/>
                <w:szCs w:val="22"/>
              </w:rPr>
            </w:pPr>
            <w:r>
              <w:rPr>
                <w:rFonts w:asciiTheme="majorHAnsi" w:hAnsiTheme="majorHAnsi" w:cstheme="majorHAnsi"/>
                <w:sz w:val="22"/>
                <w:szCs w:val="22"/>
              </w:rPr>
              <w:t>Yes (CY only)</w:t>
            </w:r>
          </w:p>
        </w:tc>
      </w:tr>
      <w:tr w:rsidR="004E0017" w:rsidRPr="0058068B" w14:paraId="4B3664F2" w14:textId="36B3DDBE" w:rsidTr="005C4BC8">
        <w:trPr>
          <w:cantSplit/>
          <w:trHeight w:val="117"/>
        </w:trPr>
        <w:tc>
          <w:tcPr>
            <w:tcW w:w="2263" w:type="dxa"/>
            <w:vAlign w:val="center"/>
          </w:tcPr>
          <w:p w14:paraId="14C3298E" w14:textId="77777777" w:rsidR="004E0017" w:rsidRPr="00E5758F" w:rsidRDefault="004E0017" w:rsidP="006F2A81">
            <w:pPr>
              <w:jc w:val="center"/>
              <w:rPr>
                <w:rFonts w:asciiTheme="majorHAnsi" w:hAnsiTheme="majorHAnsi" w:cstheme="majorHAnsi"/>
                <w:sz w:val="22"/>
                <w:szCs w:val="22"/>
              </w:rPr>
            </w:pPr>
            <w:r w:rsidRPr="00E5758F">
              <w:rPr>
                <w:rFonts w:asciiTheme="majorHAnsi" w:hAnsiTheme="majorHAnsi" w:cstheme="majorHAnsi"/>
                <w:sz w:val="22"/>
                <w:szCs w:val="22"/>
              </w:rPr>
              <w:t>QBS</w:t>
            </w:r>
          </w:p>
        </w:tc>
        <w:tc>
          <w:tcPr>
            <w:tcW w:w="1276" w:type="dxa"/>
            <w:vAlign w:val="center"/>
          </w:tcPr>
          <w:p w14:paraId="1E1DEF33" w14:textId="77777777" w:rsidR="004E0017" w:rsidRPr="00E5758F" w:rsidRDefault="004E0017" w:rsidP="006F2A81">
            <w:pPr>
              <w:jc w:val="center"/>
              <w:rPr>
                <w:rFonts w:asciiTheme="majorHAnsi" w:hAnsiTheme="majorHAnsi" w:cstheme="majorHAnsi"/>
                <w:sz w:val="22"/>
                <w:szCs w:val="22"/>
              </w:rPr>
            </w:pPr>
            <w:r w:rsidRPr="00E5758F">
              <w:rPr>
                <w:rFonts w:asciiTheme="majorHAnsi" w:hAnsiTheme="majorHAnsi" w:cstheme="majorHAnsi"/>
                <w:sz w:val="22"/>
                <w:szCs w:val="22"/>
              </w:rPr>
              <w:t>Financials</w:t>
            </w:r>
          </w:p>
        </w:tc>
        <w:tc>
          <w:tcPr>
            <w:tcW w:w="3119" w:type="dxa"/>
            <w:vAlign w:val="center"/>
          </w:tcPr>
          <w:p w14:paraId="7D6E3D5B" w14:textId="77777777" w:rsidR="004E0017" w:rsidRPr="00E5758F" w:rsidRDefault="004E0017" w:rsidP="006F2A81">
            <w:pPr>
              <w:jc w:val="center"/>
              <w:rPr>
                <w:rFonts w:asciiTheme="majorHAnsi" w:hAnsiTheme="majorHAnsi" w:cstheme="majorHAnsi"/>
                <w:sz w:val="22"/>
                <w:szCs w:val="22"/>
              </w:rPr>
            </w:pPr>
            <w:r w:rsidRPr="00E5758F">
              <w:rPr>
                <w:rFonts w:asciiTheme="majorHAnsi" w:hAnsiTheme="majorHAnsi" w:cstheme="majorHAnsi"/>
                <w:sz w:val="22"/>
                <w:szCs w:val="22"/>
              </w:rPr>
              <w:t>Please see below the guidelines</w:t>
            </w:r>
          </w:p>
        </w:tc>
        <w:tc>
          <w:tcPr>
            <w:tcW w:w="1701" w:type="dxa"/>
            <w:vAlign w:val="center"/>
          </w:tcPr>
          <w:p w14:paraId="22380544" w14:textId="4489E370" w:rsidR="004E0017" w:rsidRPr="00E5758F" w:rsidRDefault="00A0405E" w:rsidP="006F2A81">
            <w:pPr>
              <w:jc w:val="center"/>
              <w:rPr>
                <w:rFonts w:asciiTheme="majorHAnsi" w:hAnsiTheme="majorHAnsi" w:cstheme="majorHAnsi"/>
                <w:sz w:val="22"/>
                <w:szCs w:val="22"/>
              </w:rPr>
            </w:pPr>
            <w:r>
              <w:rPr>
                <w:rFonts w:asciiTheme="majorHAnsi" w:hAnsiTheme="majorHAnsi" w:cstheme="majorHAnsi"/>
                <w:sz w:val="22"/>
                <w:szCs w:val="22"/>
              </w:rPr>
              <w:t>Yes (CY only)</w:t>
            </w:r>
          </w:p>
        </w:tc>
      </w:tr>
      <w:tr w:rsidR="004E0017" w:rsidRPr="0058068B" w14:paraId="6CDF00B3" w14:textId="3A3470AD" w:rsidTr="005C4BC8">
        <w:trPr>
          <w:cantSplit/>
          <w:trHeight w:val="117"/>
        </w:trPr>
        <w:tc>
          <w:tcPr>
            <w:tcW w:w="2263" w:type="dxa"/>
            <w:vAlign w:val="center"/>
          </w:tcPr>
          <w:p w14:paraId="00CB7C2C" w14:textId="77777777" w:rsidR="004E0017" w:rsidRPr="00E5758F" w:rsidRDefault="004E0017" w:rsidP="006F2A81">
            <w:pPr>
              <w:jc w:val="center"/>
              <w:rPr>
                <w:rFonts w:asciiTheme="majorHAnsi" w:hAnsiTheme="majorHAnsi" w:cstheme="majorHAnsi"/>
                <w:sz w:val="22"/>
                <w:szCs w:val="22"/>
              </w:rPr>
            </w:pPr>
            <w:r w:rsidRPr="00E5758F">
              <w:rPr>
                <w:rFonts w:asciiTheme="majorHAnsi" w:hAnsiTheme="majorHAnsi" w:cstheme="majorHAnsi"/>
                <w:sz w:val="22"/>
                <w:szCs w:val="22"/>
              </w:rPr>
              <w:t>CAPEX by function</w:t>
            </w:r>
          </w:p>
        </w:tc>
        <w:tc>
          <w:tcPr>
            <w:tcW w:w="1276" w:type="dxa"/>
            <w:vAlign w:val="center"/>
          </w:tcPr>
          <w:p w14:paraId="196758D0" w14:textId="77777777" w:rsidR="004E0017" w:rsidRPr="00E5758F" w:rsidRDefault="004E0017" w:rsidP="006F2A81">
            <w:pPr>
              <w:jc w:val="center"/>
              <w:rPr>
                <w:rFonts w:asciiTheme="majorHAnsi" w:hAnsiTheme="majorHAnsi" w:cstheme="majorHAnsi"/>
                <w:sz w:val="22"/>
                <w:szCs w:val="22"/>
              </w:rPr>
            </w:pPr>
            <w:r w:rsidRPr="00E5758F">
              <w:rPr>
                <w:rFonts w:asciiTheme="majorHAnsi" w:hAnsiTheme="majorHAnsi" w:cstheme="majorHAnsi"/>
                <w:sz w:val="22"/>
                <w:szCs w:val="22"/>
              </w:rPr>
              <w:t>Financials</w:t>
            </w:r>
          </w:p>
        </w:tc>
        <w:tc>
          <w:tcPr>
            <w:tcW w:w="3119" w:type="dxa"/>
            <w:vAlign w:val="center"/>
          </w:tcPr>
          <w:p w14:paraId="2CC6D937" w14:textId="77777777" w:rsidR="004E0017" w:rsidRPr="00E5758F" w:rsidRDefault="004E0017" w:rsidP="006F2A81">
            <w:pPr>
              <w:jc w:val="center"/>
              <w:rPr>
                <w:rFonts w:asciiTheme="majorHAnsi" w:hAnsiTheme="majorHAnsi" w:cstheme="majorHAnsi"/>
                <w:sz w:val="22"/>
                <w:szCs w:val="22"/>
              </w:rPr>
            </w:pPr>
            <w:r w:rsidRPr="00E5758F">
              <w:rPr>
                <w:rFonts w:asciiTheme="majorHAnsi" w:hAnsiTheme="majorHAnsi" w:cstheme="majorHAnsi"/>
                <w:sz w:val="22"/>
                <w:szCs w:val="22"/>
              </w:rPr>
              <w:t>Please see below the guidelines</w:t>
            </w:r>
          </w:p>
        </w:tc>
        <w:tc>
          <w:tcPr>
            <w:tcW w:w="1701" w:type="dxa"/>
            <w:vAlign w:val="center"/>
          </w:tcPr>
          <w:p w14:paraId="518F81D7" w14:textId="2023B04C" w:rsidR="004E0017" w:rsidRPr="00E5758F" w:rsidRDefault="00A0405E" w:rsidP="006F2A81">
            <w:pPr>
              <w:jc w:val="center"/>
              <w:rPr>
                <w:rFonts w:asciiTheme="majorHAnsi" w:hAnsiTheme="majorHAnsi" w:cstheme="majorHAnsi"/>
                <w:sz w:val="22"/>
                <w:szCs w:val="22"/>
              </w:rPr>
            </w:pPr>
            <w:r>
              <w:rPr>
                <w:rFonts w:asciiTheme="majorHAnsi" w:hAnsiTheme="majorHAnsi" w:cstheme="majorHAnsi"/>
                <w:sz w:val="22"/>
                <w:szCs w:val="22"/>
              </w:rPr>
              <w:t>Yes</w:t>
            </w:r>
          </w:p>
        </w:tc>
      </w:tr>
      <w:tr w:rsidR="004E0017" w:rsidRPr="0058068B" w14:paraId="1F3A6D06" w14:textId="77777777" w:rsidTr="005C4BC8">
        <w:trPr>
          <w:cantSplit/>
          <w:trHeight w:val="117"/>
        </w:trPr>
        <w:tc>
          <w:tcPr>
            <w:tcW w:w="2263" w:type="dxa"/>
            <w:vAlign w:val="center"/>
          </w:tcPr>
          <w:p w14:paraId="6FBCB6D0" w14:textId="09AFDD20" w:rsidR="004E0017" w:rsidRPr="00E5758F" w:rsidRDefault="004E0017" w:rsidP="006F2A81">
            <w:pPr>
              <w:jc w:val="center"/>
              <w:rPr>
                <w:rFonts w:asciiTheme="majorHAnsi" w:hAnsiTheme="majorHAnsi" w:cstheme="majorHAnsi"/>
                <w:sz w:val="22"/>
                <w:szCs w:val="22"/>
              </w:rPr>
            </w:pPr>
            <w:r w:rsidRPr="00E5758F">
              <w:rPr>
                <w:rFonts w:asciiTheme="majorHAnsi" w:hAnsiTheme="majorHAnsi" w:cstheme="majorHAnsi"/>
                <w:sz w:val="22"/>
                <w:szCs w:val="22"/>
              </w:rPr>
              <w:t>Flow Reclassification and Additional Inputs for CF</w:t>
            </w:r>
          </w:p>
        </w:tc>
        <w:tc>
          <w:tcPr>
            <w:tcW w:w="1276" w:type="dxa"/>
            <w:vAlign w:val="center"/>
          </w:tcPr>
          <w:p w14:paraId="35BE41E6" w14:textId="3AC2BC7D" w:rsidR="004E0017" w:rsidRPr="00E5758F" w:rsidRDefault="004E0017" w:rsidP="006F2A81">
            <w:pPr>
              <w:jc w:val="center"/>
              <w:rPr>
                <w:rFonts w:asciiTheme="majorHAnsi" w:hAnsiTheme="majorHAnsi" w:cstheme="majorHAnsi"/>
                <w:sz w:val="22"/>
                <w:szCs w:val="22"/>
              </w:rPr>
            </w:pPr>
            <w:r w:rsidRPr="00E5758F">
              <w:rPr>
                <w:rFonts w:asciiTheme="majorHAnsi" w:hAnsiTheme="majorHAnsi" w:cstheme="majorHAnsi"/>
                <w:sz w:val="22"/>
                <w:szCs w:val="22"/>
              </w:rPr>
              <w:t>Financials</w:t>
            </w:r>
          </w:p>
        </w:tc>
        <w:tc>
          <w:tcPr>
            <w:tcW w:w="3119" w:type="dxa"/>
            <w:vAlign w:val="center"/>
          </w:tcPr>
          <w:p w14:paraId="5EF2E39A" w14:textId="5BC5D329" w:rsidR="004E0017" w:rsidRPr="00E5758F" w:rsidRDefault="004E0017" w:rsidP="006F2A81">
            <w:pPr>
              <w:jc w:val="center"/>
              <w:rPr>
                <w:rFonts w:asciiTheme="majorHAnsi" w:hAnsiTheme="majorHAnsi" w:cstheme="majorHAnsi"/>
                <w:sz w:val="22"/>
                <w:szCs w:val="22"/>
              </w:rPr>
            </w:pPr>
            <w:r w:rsidRPr="00E5758F">
              <w:rPr>
                <w:rFonts w:asciiTheme="majorHAnsi" w:hAnsiTheme="majorHAnsi" w:cstheme="majorHAnsi"/>
                <w:sz w:val="22"/>
                <w:szCs w:val="22"/>
              </w:rPr>
              <w:t>Please see I301 input form</w:t>
            </w:r>
          </w:p>
        </w:tc>
        <w:tc>
          <w:tcPr>
            <w:tcW w:w="1701" w:type="dxa"/>
            <w:vAlign w:val="center"/>
          </w:tcPr>
          <w:p w14:paraId="27127CFD" w14:textId="540D6A40" w:rsidR="004E0017" w:rsidRPr="00E5758F" w:rsidRDefault="00A0405E" w:rsidP="006F2A81">
            <w:pPr>
              <w:jc w:val="center"/>
              <w:rPr>
                <w:rFonts w:asciiTheme="majorHAnsi" w:hAnsiTheme="majorHAnsi" w:cstheme="majorHAnsi"/>
                <w:sz w:val="22"/>
                <w:szCs w:val="22"/>
              </w:rPr>
            </w:pPr>
            <w:r>
              <w:rPr>
                <w:rFonts w:asciiTheme="majorHAnsi" w:hAnsiTheme="majorHAnsi" w:cstheme="majorHAnsi"/>
                <w:sz w:val="22"/>
                <w:szCs w:val="22"/>
              </w:rPr>
              <w:t>Yes (CY only)</w:t>
            </w:r>
          </w:p>
        </w:tc>
      </w:tr>
    </w:tbl>
    <w:p w14:paraId="5C8228B9" w14:textId="77777777" w:rsidR="000165EE" w:rsidRPr="0058068B" w:rsidRDefault="000165EE" w:rsidP="000165EE">
      <w:pPr>
        <w:rPr>
          <w:rFonts w:asciiTheme="majorHAnsi" w:hAnsiTheme="majorHAnsi" w:cstheme="majorHAnsi"/>
          <w:sz w:val="22"/>
          <w:szCs w:val="22"/>
        </w:rPr>
      </w:pPr>
    </w:p>
    <w:p w14:paraId="32EA0688" w14:textId="5709602E" w:rsidR="005730C0" w:rsidRPr="0058068B" w:rsidRDefault="005730C0" w:rsidP="005730C0">
      <w:pPr>
        <w:pStyle w:val="ListParagraph"/>
        <w:jc w:val="both"/>
        <w:rPr>
          <w:rFonts w:asciiTheme="majorHAnsi" w:hAnsiTheme="majorHAnsi" w:cstheme="majorHAnsi"/>
          <w:b/>
        </w:rPr>
      </w:pPr>
    </w:p>
    <w:p w14:paraId="1DBB9736" w14:textId="40A4A592" w:rsidR="005730C0" w:rsidRPr="0058068B" w:rsidRDefault="005730C0" w:rsidP="005730C0">
      <w:pPr>
        <w:pStyle w:val="ListParagraph"/>
        <w:jc w:val="both"/>
        <w:rPr>
          <w:rFonts w:asciiTheme="majorHAnsi" w:hAnsiTheme="majorHAnsi" w:cstheme="majorHAnsi"/>
          <w:b/>
        </w:rPr>
      </w:pPr>
    </w:p>
    <w:p w14:paraId="3D2ED345" w14:textId="77777777" w:rsidR="00A2078D" w:rsidRPr="006E0DC7" w:rsidRDefault="00A2078D" w:rsidP="00A2078D">
      <w:pPr>
        <w:pStyle w:val="Heading1"/>
        <w:numPr>
          <w:ilvl w:val="0"/>
          <w:numId w:val="0"/>
        </w:numPr>
        <w:ind w:left="432" w:hanging="432"/>
        <w:rPr>
          <w:color w:val="002060"/>
        </w:rPr>
      </w:pPr>
      <w:bookmarkStart w:id="10" w:name="_Toc65857035"/>
      <w:r w:rsidRPr="006E0DC7">
        <w:rPr>
          <w:color w:val="002060"/>
        </w:rPr>
        <w:t>Appendix</w:t>
      </w:r>
      <w:bookmarkEnd w:id="10"/>
      <w:r w:rsidRPr="006E0DC7">
        <w:rPr>
          <w:color w:val="002060"/>
        </w:rPr>
        <w:t xml:space="preserve"> </w:t>
      </w:r>
    </w:p>
    <w:p w14:paraId="6E9E2867" w14:textId="4C0777B5" w:rsidR="00A2078D" w:rsidRDefault="00A2078D" w:rsidP="00A2078D">
      <w:pPr>
        <w:pStyle w:val="ListParagraph"/>
        <w:ind w:left="0"/>
        <w:jc w:val="both"/>
        <w:rPr>
          <w:rFonts w:asciiTheme="minorHAnsi" w:hAnsiTheme="minorHAnsi" w:cs="Arial"/>
          <w:b/>
        </w:rPr>
      </w:pPr>
    </w:p>
    <w:p w14:paraId="1935D77D" w14:textId="5C8BC7A9" w:rsidR="000165EE" w:rsidRPr="006E0DC7" w:rsidRDefault="000165EE" w:rsidP="006E0DC7">
      <w:pPr>
        <w:pStyle w:val="Heading2"/>
      </w:pPr>
      <w:bookmarkStart w:id="11" w:name="_Toc65857036"/>
      <w:bookmarkStart w:id="12" w:name="_Hlk47615634"/>
      <w:r w:rsidRPr="006E0DC7">
        <w:t>Tax Reconciliation</w:t>
      </w:r>
      <w:bookmarkEnd w:id="11"/>
    </w:p>
    <w:p w14:paraId="797774DC" w14:textId="77777777" w:rsidR="007A2A81" w:rsidRPr="007A2A81" w:rsidRDefault="007A2A81" w:rsidP="007A2A81"/>
    <w:p w14:paraId="419890C8" w14:textId="77777777" w:rsidR="000165EE" w:rsidRPr="009D3139" w:rsidRDefault="000165EE" w:rsidP="000165EE">
      <w:pPr>
        <w:ind w:left="360"/>
        <w:jc w:val="both"/>
        <w:rPr>
          <w:rFonts w:asciiTheme="minorHAnsi" w:hAnsiTheme="minorHAnsi" w:cs="Arial"/>
          <w:sz w:val="22"/>
          <w:szCs w:val="22"/>
        </w:rPr>
      </w:pPr>
      <w:r w:rsidRPr="009D3139">
        <w:rPr>
          <w:rFonts w:asciiTheme="minorHAnsi" w:hAnsiTheme="minorHAnsi" w:cs="Arial"/>
          <w:sz w:val="22"/>
          <w:szCs w:val="22"/>
        </w:rPr>
        <w:t xml:space="preserve">A reconciliation of the “REPORTED TAX” (Corporate + Deferred + WHT) movements from Nominal (statutory) to Effective tax rates is required. The input form I106 (as below) is available to assist P&amp;R teams with this reconciliation. </w:t>
      </w:r>
    </w:p>
    <w:p w14:paraId="14F70F3E" w14:textId="77777777" w:rsidR="000165EE" w:rsidRPr="009D3139" w:rsidRDefault="000165EE" w:rsidP="000165EE">
      <w:pPr>
        <w:ind w:left="360"/>
        <w:jc w:val="both"/>
        <w:rPr>
          <w:rFonts w:asciiTheme="minorHAnsi" w:hAnsiTheme="minorHAnsi" w:cs="Arial"/>
          <w:sz w:val="22"/>
          <w:szCs w:val="22"/>
        </w:rPr>
      </w:pPr>
      <w:r>
        <w:rPr>
          <w:noProof/>
        </w:rPr>
        <w:drawing>
          <wp:inline distT="0" distB="0" distL="0" distR="0" wp14:anchorId="0A61829A" wp14:editId="555376FB">
            <wp:extent cx="6115686" cy="16090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115686" cy="1609090"/>
                    </a:xfrm>
                    <a:prstGeom prst="rect">
                      <a:avLst/>
                    </a:prstGeom>
                  </pic:spPr>
                </pic:pic>
              </a:graphicData>
            </a:graphic>
          </wp:inline>
        </w:drawing>
      </w:r>
    </w:p>
    <w:p w14:paraId="6510750B" w14:textId="77777777" w:rsidR="000165EE" w:rsidRPr="009D3139" w:rsidRDefault="000165EE" w:rsidP="000165EE">
      <w:pPr>
        <w:ind w:left="360"/>
        <w:jc w:val="both"/>
        <w:rPr>
          <w:rFonts w:asciiTheme="minorHAnsi" w:hAnsiTheme="minorHAnsi" w:cs="Arial"/>
          <w:sz w:val="22"/>
          <w:szCs w:val="22"/>
        </w:rPr>
      </w:pPr>
    </w:p>
    <w:p w14:paraId="436717B0" w14:textId="77777777" w:rsidR="000165EE" w:rsidRPr="009D3139" w:rsidRDefault="000165EE" w:rsidP="000165EE">
      <w:pPr>
        <w:ind w:left="360"/>
        <w:jc w:val="both"/>
        <w:rPr>
          <w:rFonts w:asciiTheme="minorHAnsi" w:hAnsiTheme="minorHAnsi" w:cs="Arial"/>
          <w:sz w:val="22"/>
          <w:szCs w:val="22"/>
        </w:rPr>
      </w:pPr>
      <w:r w:rsidRPr="009D3139">
        <w:rPr>
          <w:rFonts w:asciiTheme="minorHAnsi" w:hAnsiTheme="minorHAnsi" w:cs="Arial"/>
          <w:sz w:val="22"/>
          <w:szCs w:val="22"/>
        </w:rPr>
        <w:t>End markets have the option to perform a single submission by company code or multiple ones by individual Profit Centres. If the first option is more suitable, then the below needs to be taken into consideration:</w:t>
      </w:r>
    </w:p>
    <w:p w14:paraId="65049BF8" w14:textId="77777777" w:rsidR="000165EE" w:rsidRPr="009D3139" w:rsidRDefault="000165EE" w:rsidP="0046786F">
      <w:pPr>
        <w:pStyle w:val="ListParagraph"/>
        <w:numPr>
          <w:ilvl w:val="0"/>
          <w:numId w:val="10"/>
        </w:numPr>
        <w:spacing w:line="240" w:lineRule="auto"/>
        <w:jc w:val="both"/>
        <w:rPr>
          <w:rFonts w:asciiTheme="minorHAnsi" w:hAnsiTheme="minorHAnsi" w:cs="Arial"/>
        </w:rPr>
      </w:pPr>
      <w:r w:rsidRPr="009D3139">
        <w:rPr>
          <w:rFonts w:asciiTheme="minorHAnsi" w:hAnsiTheme="minorHAnsi" w:cs="Arial"/>
        </w:rPr>
        <w:t xml:space="preserve">The Profit Centre “MAIN” under which the entire company will be reported under, needs to receive a </w:t>
      </w:r>
      <w:r w:rsidRPr="009D3139">
        <w:rPr>
          <w:rFonts w:asciiTheme="minorHAnsi" w:hAnsiTheme="minorHAnsi" w:cs="Arial"/>
          <w:b/>
          <w:color w:val="FF0000"/>
        </w:rPr>
        <w:t>manual</w:t>
      </w:r>
      <w:r w:rsidRPr="009D3139">
        <w:rPr>
          <w:rFonts w:asciiTheme="minorHAnsi" w:hAnsiTheme="minorHAnsi" w:cs="Arial"/>
        </w:rPr>
        <w:t xml:space="preserve"> posting of “+ Profit” (Account MEMO_TAX_OBA49010). </w:t>
      </w:r>
    </w:p>
    <w:p w14:paraId="7CE05B8C" w14:textId="77777777" w:rsidR="000165EE" w:rsidRPr="009D3139" w:rsidRDefault="000165EE" w:rsidP="03C90F22">
      <w:pPr>
        <w:pStyle w:val="ListParagraph"/>
        <w:numPr>
          <w:ilvl w:val="0"/>
          <w:numId w:val="10"/>
        </w:numPr>
        <w:spacing w:line="240" w:lineRule="auto"/>
        <w:jc w:val="both"/>
        <w:rPr>
          <w:rFonts w:asciiTheme="minorHAnsi" w:hAnsiTheme="minorHAnsi" w:cs="Arial"/>
        </w:rPr>
      </w:pPr>
      <w:r w:rsidRPr="03C90F22">
        <w:rPr>
          <w:rFonts w:asciiTheme="minorHAnsi" w:hAnsiTheme="minorHAnsi" w:cs="Arial"/>
        </w:rPr>
        <w:t xml:space="preserve">The other Profit Centres under the same company code need to be populated with a </w:t>
      </w:r>
      <w:r w:rsidRPr="03C90F22">
        <w:rPr>
          <w:rFonts w:asciiTheme="minorHAnsi" w:hAnsiTheme="minorHAnsi" w:cs="Arial"/>
          <w:b/>
          <w:bCs/>
          <w:color w:val="FF0000"/>
        </w:rPr>
        <w:t>manual</w:t>
      </w:r>
      <w:r w:rsidRPr="03C90F22">
        <w:rPr>
          <w:rFonts w:asciiTheme="minorHAnsi" w:hAnsiTheme="minorHAnsi" w:cs="Arial"/>
        </w:rPr>
        <w:t xml:space="preserve"> posting </w:t>
      </w:r>
      <w:del w:id="13" w:author="Evghenii Dan" w:date="2022-03-01T09:44:00Z">
        <w:r w:rsidRPr="03C90F22" w:rsidDel="000165EE">
          <w:rPr>
            <w:rFonts w:asciiTheme="minorHAnsi" w:hAnsiTheme="minorHAnsi" w:cs="Arial"/>
          </w:rPr>
          <w:delText xml:space="preserve">    </w:delText>
        </w:r>
      </w:del>
      <w:r w:rsidRPr="03C90F22">
        <w:rPr>
          <w:rFonts w:asciiTheme="minorHAnsi" w:hAnsiTheme="minorHAnsi" w:cs="Arial"/>
        </w:rPr>
        <w:t xml:space="preserve">“- Profit” and therefore they will have nothing to report. </w:t>
      </w:r>
    </w:p>
    <w:p w14:paraId="4624FDA0" w14:textId="77777777" w:rsidR="000165EE" w:rsidRPr="009D3139" w:rsidRDefault="000165EE" w:rsidP="0046786F">
      <w:pPr>
        <w:pStyle w:val="ListParagraph"/>
        <w:numPr>
          <w:ilvl w:val="0"/>
          <w:numId w:val="10"/>
        </w:numPr>
        <w:spacing w:line="240" w:lineRule="auto"/>
        <w:jc w:val="both"/>
        <w:rPr>
          <w:rFonts w:asciiTheme="minorHAnsi" w:hAnsiTheme="minorHAnsi" w:cs="Arial"/>
        </w:rPr>
      </w:pPr>
      <w:r w:rsidRPr="009D3139">
        <w:rPr>
          <w:rFonts w:asciiTheme="minorHAnsi" w:hAnsiTheme="minorHAnsi" w:cs="Arial"/>
        </w:rPr>
        <w:t>However, for this to work properly all the taxes, whether corporate, deferred or WHT should be reported under the “MAIN” Profit centre under which the reconciliation will also be reported.</w:t>
      </w:r>
    </w:p>
    <w:p w14:paraId="58A92C67" w14:textId="77777777" w:rsidR="00C26D2A" w:rsidRDefault="00C26D2A" w:rsidP="000165EE">
      <w:pPr>
        <w:ind w:left="360"/>
        <w:jc w:val="both"/>
        <w:rPr>
          <w:rFonts w:asciiTheme="minorHAnsi" w:hAnsiTheme="minorHAnsi" w:cs="Arial"/>
          <w:sz w:val="22"/>
          <w:szCs w:val="22"/>
        </w:rPr>
      </w:pPr>
    </w:p>
    <w:p w14:paraId="7F882F5E" w14:textId="77777777" w:rsidR="00C26D2A" w:rsidRDefault="00C26D2A" w:rsidP="000165EE">
      <w:pPr>
        <w:ind w:left="360"/>
        <w:jc w:val="both"/>
        <w:rPr>
          <w:rFonts w:asciiTheme="minorHAnsi" w:hAnsiTheme="minorHAnsi" w:cs="Arial"/>
          <w:sz w:val="22"/>
          <w:szCs w:val="22"/>
        </w:rPr>
      </w:pPr>
    </w:p>
    <w:p w14:paraId="34DB4A34" w14:textId="77777777" w:rsidR="00C26D2A" w:rsidRDefault="00C26D2A" w:rsidP="000165EE">
      <w:pPr>
        <w:ind w:left="360"/>
        <w:jc w:val="both"/>
        <w:rPr>
          <w:rFonts w:asciiTheme="minorHAnsi" w:hAnsiTheme="minorHAnsi" w:cs="Arial"/>
          <w:sz w:val="22"/>
          <w:szCs w:val="22"/>
        </w:rPr>
      </w:pPr>
    </w:p>
    <w:p w14:paraId="1422AF08" w14:textId="268E1C2A" w:rsidR="000165EE" w:rsidRPr="009D3139" w:rsidRDefault="000165EE" w:rsidP="000165EE">
      <w:pPr>
        <w:ind w:left="360"/>
        <w:jc w:val="both"/>
        <w:rPr>
          <w:rFonts w:asciiTheme="minorHAnsi" w:hAnsiTheme="minorHAnsi" w:cs="Arial"/>
          <w:sz w:val="22"/>
          <w:szCs w:val="22"/>
        </w:rPr>
      </w:pPr>
      <w:r w:rsidRPr="009D3139">
        <w:rPr>
          <w:rFonts w:asciiTheme="minorHAnsi" w:hAnsiTheme="minorHAnsi" w:cs="Arial"/>
          <w:sz w:val="22"/>
          <w:szCs w:val="22"/>
        </w:rPr>
        <w:t>The input form is made up of 2 Tabs</w:t>
      </w:r>
    </w:p>
    <w:p w14:paraId="11A17976" w14:textId="77777777" w:rsidR="000165EE" w:rsidRPr="009D3139" w:rsidRDefault="000165EE" w:rsidP="000165EE">
      <w:pPr>
        <w:pStyle w:val="ListParagraph"/>
        <w:numPr>
          <w:ilvl w:val="0"/>
          <w:numId w:val="1"/>
        </w:numPr>
        <w:spacing w:line="240" w:lineRule="auto"/>
        <w:jc w:val="both"/>
        <w:rPr>
          <w:rFonts w:asciiTheme="minorHAnsi" w:hAnsiTheme="minorHAnsi" w:cs="Arial"/>
        </w:rPr>
      </w:pPr>
      <w:r w:rsidRPr="009D3139">
        <w:rPr>
          <w:rFonts w:asciiTheme="minorHAnsi" w:hAnsiTheme="minorHAnsi" w:cs="Arial"/>
          <w:b/>
          <w:u w:val="single"/>
        </w:rPr>
        <w:t>Tax Reconciliation</w:t>
      </w:r>
      <w:r w:rsidRPr="009D3139">
        <w:rPr>
          <w:rFonts w:asciiTheme="minorHAnsi" w:hAnsiTheme="minorHAnsi" w:cs="Arial"/>
          <w:b/>
        </w:rPr>
        <w:t>:</w:t>
      </w:r>
      <w:r w:rsidRPr="009D3139">
        <w:rPr>
          <w:rFonts w:asciiTheme="minorHAnsi" w:hAnsiTheme="minorHAnsi" w:cs="Arial"/>
        </w:rPr>
        <w:t xml:space="preserve"> required on a full year basis. In this tab the dividends received from subsidiaries will be removed automatically as from UK perspective they are not deemed to be taxable.</w:t>
      </w:r>
    </w:p>
    <w:p w14:paraId="7ABD5624" w14:textId="77777777" w:rsidR="000165EE" w:rsidRPr="009D3139" w:rsidRDefault="000165EE" w:rsidP="000165EE">
      <w:pPr>
        <w:pStyle w:val="ListParagraph"/>
        <w:numPr>
          <w:ilvl w:val="0"/>
          <w:numId w:val="1"/>
        </w:numPr>
        <w:spacing w:line="240" w:lineRule="auto"/>
        <w:jc w:val="both"/>
        <w:rPr>
          <w:rFonts w:asciiTheme="minorHAnsi" w:hAnsiTheme="minorHAnsi" w:cs="Arial"/>
          <w:b/>
          <w:u w:val="single"/>
        </w:rPr>
      </w:pPr>
      <w:r w:rsidRPr="009D3139">
        <w:rPr>
          <w:rFonts w:asciiTheme="minorHAnsi" w:hAnsiTheme="minorHAnsi" w:cs="Arial"/>
        </w:rPr>
        <w:t xml:space="preserve">The column “YTD Adjustments posted” gives the user the visibility of the data in the database as in the input column, </w:t>
      </w:r>
      <w:r w:rsidRPr="009D3139">
        <w:rPr>
          <w:rFonts w:asciiTheme="minorHAnsi" w:hAnsiTheme="minorHAnsi" w:cs="Arial"/>
          <w:b/>
          <w:u w:val="single"/>
        </w:rPr>
        <w:t>some excel formulas hide the true figures in the database</w:t>
      </w:r>
      <w:r w:rsidRPr="009D3139">
        <w:rPr>
          <w:rFonts w:asciiTheme="minorHAnsi" w:hAnsiTheme="minorHAnsi" w:cs="Arial"/>
        </w:rPr>
        <w:t xml:space="preserve">. </w:t>
      </w:r>
    </w:p>
    <w:p w14:paraId="4C9E9EB6" w14:textId="77777777" w:rsidR="000165EE" w:rsidRPr="004869B8" w:rsidRDefault="000165EE" w:rsidP="000165EE">
      <w:pPr>
        <w:pStyle w:val="ListParagraph"/>
        <w:numPr>
          <w:ilvl w:val="0"/>
          <w:numId w:val="1"/>
        </w:numPr>
        <w:spacing w:line="240" w:lineRule="auto"/>
        <w:jc w:val="both"/>
        <w:rPr>
          <w:rFonts w:asciiTheme="minorHAnsi" w:hAnsiTheme="minorHAnsi" w:cs="Arial"/>
        </w:rPr>
      </w:pPr>
      <w:r w:rsidRPr="009D3139">
        <w:rPr>
          <w:rFonts w:asciiTheme="minorHAnsi" w:hAnsiTheme="minorHAnsi" w:cs="Arial"/>
          <w:b/>
          <w:u w:val="single"/>
        </w:rPr>
        <w:t>To ensure the data is correct, both columns should present the same numbers.</w:t>
      </w:r>
      <w:r w:rsidRPr="009D3139">
        <w:rPr>
          <w:rFonts w:asciiTheme="minorHAnsi" w:hAnsiTheme="minorHAnsi" w:cs="Arial"/>
        </w:rPr>
        <w:t xml:space="preserve"> If it happens not to be the same, most likely an adjustment has been made in the P&amp;L and this input form hasn’t been revised. As a remediation, the data needs to be saved once again and if any validations and/or the effective TAX rate is not the desired one, the data entry will need to be revised to update in the system. </w:t>
      </w:r>
      <w:r w:rsidRPr="009D3139">
        <w:rPr>
          <w:rFonts w:asciiTheme="minorHAnsi" w:hAnsiTheme="minorHAnsi" w:cs="Arial"/>
          <w:b/>
          <w:u w:val="single"/>
        </w:rPr>
        <w:t>“Clearing the validation, for the sake of clearing the validation does invalidate the purpose of this data request.”</w:t>
      </w:r>
      <w:r>
        <w:rPr>
          <w:rFonts w:asciiTheme="minorHAnsi" w:hAnsiTheme="minorHAnsi" w:cs="Arial"/>
          <w:b/>
          <w:u w:val="single"/>
        </w:rPr>
        <w:t xml:space="preserve"> </w:t>
      </w:r>
      <w:r w:rsidRPr="004869B8">
        <w:rPr>
          <w:rFonts w:asciiTheme="minorHAnsi" w:hAnsiTheme="minorHAnsi" w:cs="Arial"/>
        </w:rPr>
        <w:t>If you have any questions</w:t>
      </w:r>
      <w:r>
        <w:rPr>
          <w:rFonts w:asciiTheme="minorHAnsi" w:hAnsiTheme="minorHAnsi" w:cs="Arial"/>
        </w:rPr>
        <w:t>,</w:t>
      </w:r>
      <w:r w:rsidRPr="004869B8">
        <w:rPr>
          <w:rFonts w:asciiTheme="minorHAnsi" w:hAnsiTheme="minorHAnsi" w:cs="Arial"/>
        </w:rPr>
        <w:t xml:space="preserve"> ple</w:t>
      </w:r>
      <w:r>
        <w:rPr>
          <w:rFonts w:asciiTheme="minorHAnsi" w:hAnsiTheme="minorHAnsi" w:cs="Arial"/>
        </w:rPr>
        <w:t>a</w:t>
      </w:r>
      <w:r w:rsidRPr="004869B8">
        <w:rPr>
          <w:rFonts w:asciiTheme="minorHAnsi" w:hAnsiTheme="minorHAnsi" w:cs="Arial"/>
        </w:rPr>
        <w:t>se contact the Tax specialist in your EM</w:t>
      </w:r>
    </w:p>
    <w:p w14:paraId="7C3B7ADD" w14:textId="77777777" w:rsidR="000165EE" w:rsidRPr="009D3139" w:rsidRDefault="000165EE" w:rsidP="000165EE">
      <w:pPr>
        <w:pStyle w:val="ListParagraph"/>
        <w:numPr>
          <w:ilvl w:val="0"/>
          <w:numId w:val="1"/>
        </w:numPr>
        <w:spacing w:line="240" w:lineRule="auto"/>
        <w:jc w:val="both"/>
        <w:rPr>
          <w:rFonts w:asciiTheme="minorHAnsi" w:hAnsiTheme="minorHAnsi" w:cs="Arial"/>
        </w:rPr>
      </w:pPr>
      <w:r w:rsidRPr="009D3139">
        <w:rPr>
          <w:rFonts w:asciiTheme="minorHAnsi" w:hAnsiTheme="minorHAnsi" w:cs="Arial"/>
        </w:rPr>
        <w:t>A TAX REPORT is available in the input form, where data can be retrieved on a higher level than a standalone profit centre. If data is retrieved by Company Code the line Internal Profit/(loss) transfer needs to equate to ZERO, otherwise the submission is not correct.</w:t>
      </w:r>
    </w:p>
    <w:p w14:paraId="10E56CD2" w14:textId="77777777" w:rsidR="000165EE" w:rsidRPr="009D3139" w:rsidRDefault="000165EE" w:rsidP="000165EE">
      <w:pPr>
        <w:ind w:left="450"/>
        <w:rPr>
          <w:rFonts w:asciiTheme="minorHAnsi" w:hAnsiTheme="minorHAnsi" w:cs="Arial"/>
          <w:sz w:val="22"/>
          <w:szCs w:val="22"/>
        </w:rPr>
      </w:pPr>
      <w:r>
        <w:rPr>
          <w:noProof/>
        </w:rPr>
        <w:drawing>
          <wp:inline distT="0" distB="0" distL="0" distR="0" wp14:anchorId="68B957B2" wp14:editId="0341C729">
            <wp:extent cx="6082250" cy="288838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6082250" cy="2888387"/>
                    </a:xfrm>
                    <a:prstGeom prst="rect">
                      <a:avLst/>
                    </a:prstGeom>
                  </pic:spPr>
                </pic:pic>
              </a:graphicData>
            </a:graphic>
          </wp:inline>
        </w:drawing>
      </w:r>
    </w:p>
    <w:p w14:paraId="4C8C6392" w14:textId="77777777" w:rsidR="000165EE" w:rsidRPr="009D3139" w:rsidRDefault="000165EE" w:rsidP="000165EE">
      <w:pPr>
        <w:jc w:val="both"/>
        <w:rPr>
          <w:rFonts w:asciiTheme="minorHAnsi" w:hAnsiTheme="minorHAnsi" w:cs="Arial"/>
          <w:sz w:val="22"/>
          <w:szCs w:val="22"/>
        </w:rPr>
      </w:pPr>
    </w:p>
    <w:p w14:paraId="40D4A31E" w14:textId="77777777" w:rsidR="000165EE" w:rsidRDefault="000165EE" w:rsidP="000165EE">
      <w:pPr>
        <w:pStyle w:val="ListParagraph"/>
        <w:numPr>
          <w:ilvl w:val="0"/>
          <w:numId w:val="1"/>
        </w:numPr>
        <w:spacing w:line="240" w:lineRule="auto"/>
        <w:jc w:val="both"/>
        <w:rPr>
          <w:rFonts w:asciiTheme="minorHAnsi" w:hAnsiTheme="minorHAnsi" w:cs="Arial"/>
        </w:rPr>
      </w:pPr>
      <w:r w:rsidRPr="009D3139">
        <w:rPr>
          <w:rFonts w:asciiTheme="minorHAnsi" w:hAnsiTheme="minorHAnsi" w:cs="Arial"/>
          <w:b/>
          <w:u w:val="single"/>
        </w:rPr>
        <w:t>Tax on adjusting items.</w:t>
      </w:r>
      <w:r w:rsidRPr="009D3139">
        <w:rPr>
          <w:rFonts w:asciiTheme="minorHAnsi" w:hAnsiTheme="minorHAnsi" w:cs="Arial"/>
        </w:rPr>
        <w:t xml:space="preserve"> This was provided off-line by the Tax manager and it is now required in BPC. If a market has any adjusting income/costs reported in the P&amp;L, then the tax related to such items needs to be provided in this form. By way of example, if the adjusting items are expenses which are tax deductible, the tax on those items should be a credit and would be entered as a negative. If no tax in connection with these events is meant to be reported, then a number 1 needs to be keyed on a monthly basis on the account line </w:t>
      </w:r>
      <w:r w:rsidRPr="009D3139">
        <w:rPr>
          <w:rFonts w:asciiTheme="minorHAnsi" w:hAnsiTheme="minorHAnsi" w:cs="Arial"/>
          <w:b/>
          <w:u w:val="single"/>
        </w:rPr>
        <w:t>MEMO_MPTX10000_NO_ADJ.</w:t>
      </w:r>
      <w:r w:rsidRPr="009D3139">
        <w:rPr>
          <w:rFonts w:asciiTheme="minorHAnsi" w:hAnsiTheme="minorHAnsi" w:cs="Arial"/>
        </w:rPr>
        <w:t xml:space="preserve"> </w:t>
      </w:r>
    </w:p>
    <w:bookmarkEnd w:id="12"/>
    <w:p w14:paraId="38828FE3" w14:textId="77777777" w:rsidR="000165EE" w:rsidRPr="009D3139" w:rsidRDefault="000165EE" w:rsidP="000165EE">
      <w:pPr>
        <w:pStyle w:val="ListParagraph"/>
        <w:spacing w:line="240" w:lineRule="auto"/>
        <w:jc w:val="both"/>
        <w:rPr>
          <w:rFonts w:asciiTheme="minorHAnsi" w:hAnsiTheme="minorHAnsi" w:cs="Arial"/>
        </w:rPr>
      </w:pPr>
    </w:p>
    <w:p w14:paraId="03D6D714" w14:textId="48FCDDCF" w:rsidR="000165EE" w:rsidRPr="006E0DC7" w:rsidRDefault="000165EE" w:rsidP="006E0DC7">
      <w:pPr>
        <w:pStyle w:val="Heading2"/>
      </w:pPr>
      <w:bookmarkStart w:id="14" w:name="_Toc65857037"/>
      <w:bookmarkStart w:id="15" w:name="_Hlk64619244"/>
      <w:r w:rsidRPr="006E0DC7">
        <w:t>Associates</w:t>
      </w:r>
      <w:bookmarkEnd w:id="14"/>
    </w:p>
    <w:p w14:paraId="27D61FB9" w14:textId="77777777" w:rsidR="007A2A81" w:rsidRPr="007A2A81" w:rsidRDefault="007A2A81" w:rsidP="007A2A81"/>
    <w:p w14:paraId="6405C50C" w14:textId="77777777" w:rsidR="000165EE" w:rsidRPr="009D3139" w:rsidRDefault="000165EE" w:rsidP="000165EE">
      <w:pPr>
        <w:ind w:left="360"/>
        <w:jc w:val="both"/>
        <w:rPr>
          <w:rFonts w:asciiTheme="minorHAnsi" w:hAnsiTheme="minorHAnsi" w:cs="Arial"/>
          <w:sz w:val="22"/>
          <w:szCs w:val="22"/>
        </w:rPr>
      </w:pPr>
      <w:r w:rsidRPr="009D3139">
        <w:rPr>
          <w:rFonts w:asciiTheme="minorHAnsi" w:hAnsiTheme="minorHAnsi" w:cs="Arial"/>
          <w:sz w:val="22"/>
          <w:szCs w:val="22"/>
        </w:rPr>
        <w:t xml:space="preserve">Please note that Associates have their own set of accounts. </w:t>
      </w:r>
    </w:p>
    <w:p w14:paraId="4C6552B2" w14:textId="77777777" w:rsidR="000165EE" w:rsidRPr="009D3139" w:rsidRDefault="000165EE" w:rsidP="000165EE">
      <w:pPr>
        <w:ind w:left="360"/>
        <w:jc w:val="both"/>
        <w:rPr>
          <w:rFonts w:asciiTheme="minorHAnsi" w:hAnsiTheme="minorHAnsi" w:cs="Arial"/>
          <w:sz w:val="22"/>
          <w:szCs w:val="22"/>
        </w:rPr>
      </w:pPr>
      <w:r w:rsidRPr="009D3139">
        <w:rPr>
          <w:rFonts w:asciiTheme="minorHAnsi" w:hAnsiTheme="minorHAnsi" w:cs="Arial"/>
          <w:sz w:val="22"/>
          <w:szCs w:val="22"/>
        </w:rPr>
        <w:t xml:space="preserve">In addition, please note there are </w:t>
      </w:r>
      <w:r w:rsidRPr="009D3139">
        <w:rPr>
          <w:rFonts w:asciiTheme="minorHAnsi" w:hAnsiTheme="minorHAnsi" w:cs="Arial"/>
          <w:sz w:val="22"/>
          <w:szCs w:val="22"/>
          <w:u w:val="single"/>
        </w:rPr>
        <w:t>different data requirements</w:t>
      </w:r>
      <w:r w:rsidRPr="009D3139">
        <w:rPr>
          <w:rFonts w:asciiTheme="minorHAnsi" w:hAnsiTheme="minorHAnsi" w:cs="Arial"/>
          <w:sz w:val="22"/>
          <w:szCs w:val="22"/>
        </w:rPr>
        <w:t xml:space="preserve"> in respect of Associates for MGMT and STAT. BPC MGMT only requires data in respect to the P&amp;L, whereas BPC STAT also requires some BS lines to be provided.</w:t>
      </w:r>
    </w:p>
    <w:p w14:paraId="662261BC" w14:textId="77777777" w:rsidR="000165EE" w:rsidRPr="009D3139" w:rsidRDefault="000165EE" w:rsidP="000165EE">
      <w:pPr>
        <w:ind w:left="360"/>
        <w:jc w:val="both"/>
        <w:rPr>
          <w:rFonts w:asciiTheme="minorHAnsi" w:hAnsiTheme="minorHAnsi" w:cs="Arial"/>
          <w:b/>
          <w:bCs/>
          <w:sz w:val="22"/>
          <w:szCs w:val="22"/>
          <w:u w:val="single"/>
        </w:rPr>
      </w:pPr>
      <w:bookmarkStart w:id="16" w:name="_Hlk507764221"/>
    </w:p>
    <w:p w14:paraId="500C58CA" w14:textId="77777777" w:rsidR="000165EE" w:rsidRPr="009D3139" w:rsidRDefault="000165EE" w:rsidP="000165EE">
      <w:pPr>
        <w:ind w:left="644"/>
        <w:jc w:val="both"/>
        <w:rPr>
          <w:rFonts w:asciiTheme="minorHAnsi" w:hAnsiTheme="minorHAnsi" w:cs="Arial"/>
          <w:b/>
          <w:bCs/>
          <w:sz w:val="22"/>
          <w:szCs w:val="22"/>
          <w:u w:val="single"/>
        </w:rPr>
      </w:pPr>
      <w:r w:rsidRPr="009D3139">
        <w:rPr>
          <w:rFonts w:asciiTheme="minorHAnsi" w:hAnsiTheme="minorHAnsi" w:cs="Arial"/>
          <w:b/>
          <w:bCs/>
          <w:sz w:val="22"/>
          <w:szCs w:val="22"/>
          <w:u w:val="single"/>
        </w:rPr>
        <w:t xml:space="preserve">Input </w:t>
      </w:r>
    </w:p>
    <w:p w14:paraId="04B72204" w14:textId="77777777" w:rsidR="000165EE" w:rsidRPr="009D3139" w:rsidRDefault="000165EE" w:rsidP="0046786F">
      <w:pPr>
        <w:pStyle w:val="ListParagraph"/>
        <w:numPr>
          <w:ilvl w:val="0"/>
          <w:numId w:val="11"/>
        </w:numPr>
        <w:spacing w:line="240" w:lineRule="auto"/>
        <w:jc w:val="both"/>
        <w:rPr>
          <w:rFonts w:asciiTheme="minorHAnsi" w:hAnsiTheme="minorHAnsi" w:cs="Arial"/>
        </w:rPr>
      </w:pPr>
      <w:r w:rsidRPr="009D3139">
        <w:rPr>
          <w:rFonts w:asciiTheme="minorHAnsi" w:hAnsiTheme="minorHAnsi" w:cs="Arial"/>
        </w:rPr>
        <w:t>Input should be on a 100% basis of the financials</w:t>
      </w:r>
    </w:p>
    <w:p w14:paraId="00A0A4C3" w14:textId="77777777" w:rsidR="000165EE" w:rsidRPr="009D3139" w:rsidRDefault="000165EE" w:rsidP="0046786F">
      <w:pPr>
        <w:pStyle w:val="ListParagraph"/>
        <w:numPr>
          <w:ilvl w:val="0"/>
          <w:numId w:val="11"/>
        </w:numPr>
        <w:spacing w:line="240" w:lineRule="auto"/>
        <w:jc w:val="both"/>
        <w:rPr>
          <w:rFonts w:asciiTheme="minorHAnsi" w:hAnsiTheme="minorHAnsi" w:cs="Arial"/>
        </w:rPr>
      </w:pPr>
      <w:r w:rsidRPr="009D3139">
        <w:rPr>
          <w:rFonts w:asciiTheme="minorHAnsi" w:hAnsiTheme="minorHAnsi" w:cs="Arial"/>
        </w:rPr>
        <w:t>Input form can be found as follows</w:t>
      </w:r>
    </w:p>
    <w:p w14:paraId="2DDD6DE2" w14:textId="77777777" w:rsidR="000165EE" w:rsidRPr="009D3139" w:rsidRDefault="000165EE" w:rsidP="000165EE">
      <w:pPr>
        <w:ind w:left="284"/>
        <w:rPr>
          <w:rFonts w:asciiTheme="minorHAnsi" w:hAnsiTheme="minorHAnsi" w:cs="Arial"/>
          <w:sz w:val="22"/>
          <w:szCs w:val="22"/>
        </w:rPr>
      </w:pPr>
      <w:r>
        <w:rPr>
          <w:noProof/>
        </w:rPr>
        <w:drawing>
          <wp:inline distT="0" distB="0" distL="0" distR="0" wp14:anchorId="52E8AC71" wp14:editId="588C60EC">
            <wp:extent cx="6124574" cy="1609725"/>
            <wp:effectExtent l="0" t="0" r="9525" b="9525"/>
            <wp:docPr id="16394" name="Picture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4"/>
                    <pic:cNvPicPr/>
                  </pic:nvPicPr>
                  <pic:blipFill>
                    <a:blip r:embed="rId18">
                      <a:extLst>
                        <a:ext uri="{28A0092B-C50C-407E-A947-70E740481C1C}">
                          <a14:useLocalDpi xmlns:a14="http://schemas.microsoft.com/office/drawing/2010/main" val="0"/>
                        </a:ext>
                      </a:extLst>
                    </a:blip>
                    <a:stretch>
                      <a:fillRect/>
                    </a:stretch>
                  </pic:blipFill>
                  <pic:spPr>
                    <a:xfrm>
                      <a:off x="0" y="0"/>
                      <a:ext cx="6124574" cy="1609725"/>
                    </a:xfrm>
                    <a:prstGeom prst="rect">
                      <a:avLst/>
                    </a:prstGeom>
                  </pic:spPr>
                </pic:pic>
              </a:graphicData>
            </a:graphic>
          </wp:inline>
        </w:drawing>
      </w:r>
    </w:p>
    <w:p w14:paraId="22CD54EA" w14:textId="77777777" w:rsidR="000165EE" w:rsidRPr="009D3139" w:rsidRDefault="000165EE" w:rsidP="000165EE">
      <w:pPr>
        <w:ind w:left="284"/>
        <w:rPr>
          <w:rFonts w:asciiTheme="minorHAnsi" w:hAnsiTheme="minorHAnsi" w:cs="Arial"/>
          <w:sz w:val="22"/>
          <w:szCs w:val="22"/>
        </w:rPr>
      </w:pPr>
    </w:p>
    <w:p w14:paraId="3A3F63DF" w14:textId="77777777" w:rsidR="000165EE" w:rsidRPr="009D3139" w:rsidRDefault="000165EE" w:rsidP="0046786F">
      <w:pPr>
        <w:pStyle w:val="ListParagraph"/>
        <w:numPr>
          <w:ilvl w:val="0"/>
          <w:numId w:val="12"/>
        </w:numPr>
        <w:spacing w:line="240" w:lineRule="auto"/>
        <w:jc w:val="both"/>
        <w:rPr>
          <w:rFonts w:asciiTheme="minorHAnsi" w:hAnsiTheme="minorHAnsi" w:cs="Arial"/>
        </w:rPr>
      </w:pPr>
      <w:r w:rsidRPr="009D3139">
        <w:rPr>
          <w:rFonts w:asciiTheme="minorHAnsi" w:hAnsiTheme="minorHAnsi" w:cs="Arial"/>
        </w:rPr>
        <w:t>There is unique PC for each of the Associates companies as can be observed in the print screen below and the input form has 2 tabs: one for Actual data and another one for Forecast data.</w:t>
      </w:r>
    </w:p>
    <w:bookmarkEnd w:id="16"/>
    <w:p w14:paraId="2CE72F74" w14:textId="77777777" w:rsidR="000165EE" w:rsidRPr="009D3139" w:rsidRDefault="000165EE" w:rsidP="000165EE">
      <w:pPr>
        <w:ind w:left="284"/>
        <w:rPr>
          <w:rFonts w:asciiTheme="minorHAnsi" w:hAnsiTheme="minorHAnsi" w:cs="Arial"/>
          <w:sz w:val="22"/>
          <w:szCs w:val="22"/>
        </w:rPr>
      </w:pPr>
      <w:r>
        <w:rPr>
          <w:noProof/>
        </w:rPr>
        <w:drawing>
          <wp:inline distT="0" distB="0" distL="0" distR="0" wp14:anchorId="15A92180" wp14:editId="63851C89">
            <wp:extent cx="6124574" cy="2781300"/>
            <wp:effectExtent l="0" t="0" r="9525" b="0"/>
            <wp:docPr id="16395" name="Picture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5"/>
                    <pic:cNvPicPr/>
                  </pic:nvPicPr>
                  <pic:blipFill>
                    <a:blip r:embed="rId19">
                      <a:extLst>
                        <a:ext uri="{28A0092B-C50C-407E-A947-70E740481C1C}">
                          <a14:useLocalDpi xmlns:a14="http://schemas.microsoft.com/office/drawing/2010/main" val="0"/>
                        </a:ext>
                      </a:extLst>
                    </a:blip>
                    <a:stretch>
                      <a:fillRect/>
                    </a:stretch>
                  </pic:blipFill>
                  <pic:spPr>
                    <a:xfrm>
                      <a:off x="0" y="0"/>
                      <a:ext cx="6124574" cy="2781300"/>
                    </a:xfrm>
                    <a:prstGeom prst="rect">
                      <a:avLst/>
                    </a:prstGeom>
                  </pic:spPr>
                </pic:pic>
              </a:graphicData>
            </a:graphic>
          </wp:inline>
        </w:drawing>
      </w:r>
    </w:p>
    <w:p w14:paraId="3C14313C" w14:textId="77777777" w:rsidR="000165EE" w:rsidRPr="009D3139" w:rsidRDefault="000165EE" w:rsidP="000165EE">
      <w:pPr>
        <w:ind w:left="284"/>
        <w:rPr>
          <w:rFonts w:asciiTheme="minorHAnsi" w:hAnsiTheme="minorHAnsi" w:cs="Arial"/>
          <w:sz w:val="22"/>
          <w:szCs w:val="22"/>
        </w:rPr>
      </w:pPr>
    </w:p>
    <w:p w14:paraId="6DB19832" w14:textId="77777777" w:rsidR="000165EE" w:rsidRPr="009D3139" w:rsidRDefault="000165EE" w:rsidP="000165EE">
      <w:pPr>
        <w:ind w:left="644"/>
        <w:rPr>
          <w:rFonts w:asciiTheme="minorHAnsi" w:hAnsiTheme="minorHAnsi" w:cs="Arial"/>
          <w:sz w:val="22"/>
          <w:szCs w:val="22"/>
        </w:rPr>
      </w:pPr>
      <w:r w:rsidRPr="009D3139">
        <w:rPr>
          <w:rFonts w:asciiTheme="minorHAnsi" w:hAnsiTheme="minorHAnsi" w:cs="Arial"/>
          <w:b/>
          <w:bCs/>
          <w:sz w:val="22"/>
          <w:szCs w:val="22"/>
          <w:u w:val="single"/>
        </w:rPr>
        <w:t xml:space="preserve">Associates shareholding data (%) </w:t>
      </w:r>
    </w:p>
    <w:p w14:paraId="5128A85B" w14:textId="77777777" w:rsidR="000165EE" w:rsidRPr="009D3139" w:rsidRDefault="000165EE" w:rsidP="000165EE">
      <w:pPr>
        <w:ind w:left="644"/>
        <w:rPr>
          <w:rFonts w:asciiTheme="minorHAnsi" w:hAnsiTheme="minorHAnsi" w:cs="Arial"/>
          <w:sz w:val="22"/>
          <w:szCs w:val="22"/>
        </w:rPr>
      </w:pPr>
    </w:p>
    <w:p w14:paraId="1FCF7E02" w14:textId="77777777" w:rsidR="000165EE" w:rsidRPr="009D3139" w:rsidRDefault="000165EE" w:rsidP="0046786F">
      <w:pPr>
        <w:pStyle w:val="ListParagraph"/>
        <w:numPr>
          <w:ilvl w:val="0"/>
          <w:numId w:val="13"/>
        </w:numPr>
        <w:jc w:val="both"/>
        <w:rPr>
          <w:rFonts w:asciiTheme="minorHAnsi" w:hAnsiTheme="minorHAnsi" w:cs="Arial"/>
        </w:rPr>
      </w:pPr>
      <w:r w:rsidRPr="009D3139">
        <w:rPr>
          <w:rFonts w:asciiTheme="minorHAnsi" w:hAnsiTheme="minorHAnsi" w:cs="Arial"/>
        </w:rPr>
        <w:t xml:space="preserve">If there are any changes to Associates % please liaise with Group Statutory Reporting Team – GSR at </w:t>
      </w:r>
      <w:r w:rsidRPr="009D3139">
        <w:rPr>
          <w:rFonts w:asciiTheme="minorHAnsi" w:hAnsiTheme="minorHAnsi" w:cs="Arial"/>
          <w:u w:val="single"/>
        </w:rPr>
        <w:t>BAT_Group_Accounts@bat.com</w:t>
      </w:r>
      <w:r w:rsidRPr="009D3139">
        <w:rPr>
          <w:rFonts w:asciiTheme="minorHAnsi" w:hAnsiTheme="minorHAnsi" w:cs="Arial"/>
        </w:rPr>
        <w:t xml:space="preserve"> as well as informing Regional Finance Controller. </w:t>
      </w:r>
    </w:p>
    <w:p w14:paraId="7621C91F" w14:textId="77777777" w:rsidR="000165EE" w:rsidRPr="00FE0157" w:rsidRDefault="000165EE" w:rsidP="0046786F">
      <w:pPr>
        <w:pStyle w:val="ListParagraph"/>
        <w:numPr>
          <w:ilvl w:val="0"/>
          <w:numId w:val="13"/>
        </w:numPr>
        <w:jc w:val="both"/>
        <w:rPr>
          <w:rFonts w:asciiTheme="minorHAnsi" w:hAnsiTheme="minorHAnsi" w:cs="Arial"/>
        </w:rPr>
      </w:pPr>
      <w:r w:rsidRPr="009D3139">
        <w:rPr>
          <w:rFonts w:asciiTheme="minorHAnsi" w:hAnsiTheme="minorHAnsi" w:cs="Arial"/>
        </w:rPr>
        <w:t>Ownership % is maintained in BPC STAT and is the driver for MEMO account (</w:t>
      </w:r>
      <w:r w:rsidRPr="009D3139">
        <w:rPr>
          <w:rFonts w:asciiTheme="minorHAnsi" w:hAnsiTheme="minorHAnsi" w:cs="Arial"/>
          <w:b/>
          <w:bCs/>
          <w:u w:val="single"/>
        </w:rPr>
        <w:t>MPAS00000</w:t>
      </w:r>
      <w:r w:rsidRPr="009D3139">
        <w:rPr>
          <w:rFonts w:asciiTheme="minorHAnsi" w:hAnsiTheme="minorHAnsi" w:cs="Arial"/>
          <w:b/>
          <w:bCs/>
        </w:rPr>
        <w:t xml:space="preserve">) </w:t>
      </w:r>
      <w:r w:rsidRPr="009D3139">
        <w:rPr>
          <w:rFonts w:asciiTheme="minorHAnsi" w:hAnsiTheme="minorHAnsi" w:cs="Arial"/>
        </w:rPr>
        <w:t>Share of post-tax results of associates and joint ventures.</w:t>
      </w:r>
    </w:p>
    <w:p w14:paraId="092DA586" w14:textId="77777777" w:rsidR="000165EE" w:rsidRPr="009D3139" w:rsidRDefault="000165EE" w:rsidP="000165EE">
      <w:pPr>
        <w:ind w:left="644"/>
        <w:jc w:val="both"/>
        <w:rPr>
          <w:rFonts w:asciiTheme="minorHAnsi" w:hAnsiTheme="minorHAnsi" w:cs="Arial"/>
          <w:sz w:val="22"/>
          <w:szCs w:val="22"/>
        </w:rPr>
      </w:pPr>
      <w:r w:rsidRPr="009D3139">
        <w:rPr>
          <w:rFonts w:asciiTheme="minorHAnsi" w:hAnsiTheme="minorHAnsi" w:cs="Arial"/>
          <w:b/>
          <w:bCs/>
          <w:sz w:val="22"/>
          <w:szCs w:val="22"/>
          <w:u w:val="single"/>
        </w:rPr>
        <w:t>MPAS00000 - Share of post-tax results of associates and joint ventures</w:t>
      </w:r>
    </w:p>
    <w:p w14:paraId="3733B183" w14:textId="77777777" w:rsidR="000165EE" w:rsidRPr="00651926" w:rsidRDefault="000165EE" w:rsidP="0046786F">
      <w:pPr>
        <w:pStyle w:val="ListParagraph"/>
        <w:numPr>
          <w:ilvl w:val="0"/>
          <w:numId w:val="14"/>
        </w:numPr>
        <w:jc w:val="both"/>
        <w:rPr>
          <w:rFonts w:asciiTheme="minorHAnsi" w:hAnsiTheme="minorHAnsi" w:cs="Arial"/>
        </w:rPr>
      </w:pPr>
      <w:r w:rsidRPr="00651926">
        <w:rPr>
          <w:rFonts w:asciiTheme="minorHAnsi" w:hAnsiTheme="minorHAnsi" w:cs="Arial"/>
        </w:rPr>
        <w:t>Calculated automatically (after “Calculate all” package has been performed/at Submission) based on :</w:t>
      </w:r>
    </w:p>
    <w:p w14:paraId="552DD265" w14:textId="77777777" w:rsidR="000165EE" w:rsidRPr="00651926" w:rsidRDefault="000165EE" w:rsidP="0046786F">
      <w:pPr>
        <w:pStyle w:val="ListParagraph"/>
        <w:numPr>
          <w:ilvl w:val="1"/>
          <w:numId w:val="15"/>
        </w:numPr>
        <w:spacing w:line="240" w:lineRule="auto"/>
        <w:jc w:val="both"/>
        <w:rPr>
          <w:rFonts w:asciiTheme="minorHAnsi" w:hAnsiTheme="minorHAnsi" w:cs="Arial"/>
        </w:rPr>
      </w:pPr>
      <w:r w:rsidRPr="00651926">
        <w:rPr>
          <w:rFonts w:asciiTheme="minorHAnsi" w:hAnsiTheme="minorHAnsi" w:cs="Arial"/>
        </w:rPr>
        <w:t xml:space="preserve">MEMO_ASSOC_APTAX  (the base) and </w:t>
      </w:r>
    </w:p>
    <w:p w14:paraId="59ED446E" w14:textId="77777777" w:rsidR="000165EE" w:rsidRPr="00651926" w:rsidRDefault="000165EE" w:rsidP="0046786F">
      <w:pPr>
        <w:pStyle w:val="ListParagraph"/>
        <w:numPr>
          <w:ilvl w:val="1"/>
          <w:numId w:val="15"/>
        </w:numPr>
        <w:spacing w:line="240" w:lineRule="auto"/>
        <w:jc w:val="both"/>
        <w:rPr>
          <w:rFonts w:asciiTheme="minorHAnsi" w:hAnsiTheme="minorHAnsi" w:cs="Arial"/>
        </w:rPr>
      </w:pPr>
      <w:r w:rsidRPr="00651926">
        <w:rPr>
          <w:rFonts w:asciiTheme="minorHAnsi" w:hAnsiTheme="minorHAnsi" w:cs="Arial"/>
        </w:rPr>
        <w:t xml:space="preserve">STAT ownership % database </w:t>
      </w:r>
    </w:p>
    <w:p w14:paraId="7E6724B2" w14:textId="77777777" w:rsidR="000165EE" w:rsidRDefault="000165EE" w:rsidP="0046786F">
      <w:pPr>
        <w:pStyle w:val="ListParagraph"/>
        <w:numPr>
          <w:ilvl w:val="0"/>
          <w:numId w:val="14"/>
        </w:numPr>
        <w:jc w:val="both"/>
        <w:rPr>
          <w:rFonts w:asciiTheme="minorHAnsi" w:hAnsiTheme="minorHAnsi" w:cs="Arial"/>
          <w:b/>
        </w:rPr>
      </w:pPr>
      <w:r w:rsidRPr="00651926">
        <w:rPr>
          <w:rFonts w:asciiTheme="minorHAnsi" w:hAnsiTheme="minorHAnsi" w:cs="Arial"/>
        </w:rPr>
        <w:t xml:space="preserve">Formula </w:t>
      </w:r>
      <w:r w:rsidRPr="009D3139">
        <w:rPr>
          <w:rFonts w:asciiTheme="minorHAnsi" w:hAnsiTheme="minorHAnsi" w:cs="Arial"/>
          <w:b/>
        </w:rPr>
        <w:t>= MEMO_ASSOC_APTAX * STAT Ownership%</w:t>
      </w:r>
    </w:p>
    <w:p w14:paraId="55F7C0B7" w14:textId="77777777" w:rsidR="000165EE" w:rsidRPr="00FE0157" w:rsidRDefault="000165EE" w:rsidP="000165EE">
      <w:pPr>
        <w:spacing w:before="100" w:beforeAutospacing="1" w:after="100" w:afterAutospacing="1"/>
        <w:ind w:left="645"/>
        <w:jc w:val="both"/>
        <w:rPr>
          <w:rFonts w:ascii="Segoe UI" w:hAnsi="Segoe UI" w:cs="Segoe UI"/>
          <w:sz w:val="21"/>
          <w:szCs w:val="21"/>
          <w:lang w:val="en-US" w:eastAsia="en-US"/>
        </w:rPr>
      </w:pPr>
      <w:r w:rsidRPr="00FE0157">
        <w:rPr>
          <w:rFonts w:ascii="Cambria" w:hAnsi="Cambria" w:cs="Arial"/>
          <w:b/>
          <w:bCs/>
          <w:sz w:val="22"/>
          <w:szCs w:val="22"/>
          <w:u w:val="single"/>
          <w:lang w:eastAsia="en-US"/>
        </w:rPr>
        <w:t>MPAS10000 - Share of post-tax results of associates and JV (adjusting)</w:t>
      </w:r>
    </w:p>
    <w:p w14:paraId="1CA916A8" w14:textId="77777777" w:rsidR="000165EE" w:rsidRPr="00FE0157" w:rsidRDefault="000165EE" w:rsidP="0046786F">
      <w:pPr>
        <w:numPr>
          <w:ilvl w:val="0"/>
          <w:numId w:val="22"/>
        </w:numPr>
        <w:jc w:val="both"/>
        <w:rPr>
          <w:rFonts w:ascii="Segoe UI" w:hAnsi="Segoe UI" w:cs="Segoe UI"/>
          <w:sz w:val="21"/>
          <w:szCs w:val="21"/>
          <w:lang w:val="en-US" w:eastAsia="en-US"/>
        </w:rPr>
      </w:pPr>
      <w:r w:rsidRPr="00FE0157">
        <w:rPr>
          <w:rFonts w:ascii="Cambria" w:hAnsi="Cambria" w:cs="Calibri"/>
          <w:sz w:val="22"/>
          <w:szCs w:val="22"/>
          <w:lang w:eastAsia="en-US"/>
        </w:rPr>
        <w:t>Needs to be calculated and input manually based on:</w:t>
      </w:r>
      <w:r w:rsidRPr="00FE0157">
        <w:rPr>
          <w:rFonts w:ascii="Segoe UI" w:hAnsi="Segoe UI" w:cs="Segoe UI"/>
          <w:sz w:val="21"/>
          <w:szCs w:val="21"/>
          <w:lang w:val="en-US" w:eastAsia="en-US"/>
        </w:rPr>
        <w:t xml:space="preserve"> </w:t>
      </w:r>
    </w:p>
    <w:p w14:paraId="1DD6ED45" w14:textId="77777777" w:rsidR="000165EE" w:rsidRPr="00FE0157" w:rsidRDefault="000165EE" w:rsidP="0046786F">
      <w:pPr>
        <w:numPr>
          <w:ilvl w:val="1"/>
          <w:numId w:val="22"/>
        </w:numPr>
        <w:jc w:val="both"/>
        <w:rPr>
          <w:rFonts w:ascii="Segoe UI" w:hAnsi="Segoe UI" w:cs="Segoe UI"/>
          <w:sz w:val="21"/>
          <w:szCs w:val="21"/>
          <w:lang w:val="en-US" w:eastAsia="en-US"/>
        </w:rPr>
      </w:pPr>
      <w:r w:rsidRPr="00FE0157">
        <w:rPr>
          <w:rFonts w:ascii="Cambria" w:hAnsi="Cambria" w:cs="Calibri"/>
          <w:b/>
          <w:bCs/>
          <w:sz w:val="22"/>
          <w:szCs w:val="22"/>
          <w:lang w:eastAsia="en-US"/>
        </w:rPr>
        <w:t>Associates’ adjusting items as per MEMO accounts</w:t>
      </w:r>
      <w:r w:rsidRPr="00FE0157">
        <w:rPr>
          <w:rFonts w:ascii="Cambria" w:hAnsi="Cambria" w:cs="Calibri"/>
          <w:sz w:val="22"/>
          <w:szCs w:val="22"/>
          <w:lang w:eastAsia="en-US"/>
        </w:rPr>
        <w:t xml:space="preserve"> (the base) and </w:t>
      </w:r>
    </w:p>
    <w:p w14:paraId="5959396C" w14:textId="77777777" w:rsidR="000165EE" w:rsidRPr="00FE0157" w:rsidRDefault="000165EE" w:rsidP="0046786F">
      <w:pPr>
        <w:numPr>
          <w:ilvl w:val="1"/>
          <w:numId w:val="22"/>
        </w:numPr>
        <w:jc w:val="both"/>
        <w:rPr>
          <w:rFonts w:ascii="Segoe UI" w:hAnsi="Segoe UI" w:cs="Segoe UI"/>
          <w:sz w:val="21"/>
          <w:szCs w:val="21"/>
          <w:lang w:val="en-US" w:eastAsia="en-US"/>
        </w:rPr>
      </w:pPr>
      <w:r w:rsidRPr="00FE0157">
        <w:rPr>
          <w:rFonts w:ascii="Cambria" w:hAnsi="Cambria" w:cs="Calibri"/>
          <w:b/>
          <w:bCs/>
          <w:sz w:val="22"/>
          <w:szCs w:val="22"/>
          <w:lang w:eastAsia="en-US"/>
        </w:rPr>
        <w:t>STAT ownership % database</w:t>
      </w:r>
      <w:r w:rsidRPr="00FE0157">
        <w:rPr>
          <w:rFonts w:ascii="Cambria" w:hAnsi="Cambria" w:cs="Calibri"/>
          <w:sz w:val="22"/>
          <w:szCs w:val="22"/>
          <w:lang w:eastAsia="en-US"/>
        </w:rPr>
        <w:t xml:space="preserve"> (=MEMO_POWN- Financial interest rate)</w:t>
      </w:r>
      <w:r w:rsidRPr="00FE0157">
        <w:rPr>
          <w:rFonts w:ascii="Segoe UI" w:hAnsi="Segoe UI" w:cs="Segoe UI"/>
          <w:sz w:val="21"/>
          <w:szCs w:val="21"/>
          <w:lang w:val="en-US" w:eastAsia="en-US"/>
        </w:rPr>
        <w:t xml:space="preserve"> </w:t>
      </w:r>
    </w:p>
    <w:p w14:paraId="4EFCB767" w14:textId="77777777" w:rsidR="000165EE" w:rsidRPr="00FE0157" w:rsidRDefault="000165EE" w:rsidP="0046786F">
      <w:pPr>
        <w:numPr>
          <w:ilvl w:val="0"/>
          <w:numId w:val="22"/>
        </w:numPr>
        <w:jc w:val="both"/>
        <w:rPr>
          <w:rFonts w:ascii="Segoe UI" w:hAnsi="Segoe UI" w:cs="Segoe UI"/>
          <w:sz w:val="21"/>
          <w:szCs w:val="21"/>
          <w:lang w:val="en-US" w:eastAsia="en-US"/>
        </w:rPr>
      </w:pPr>
      <w:r w:rsidRPr="00FE0157">
        <w:rPr>
          <w:rFonts w:ascii="Cambria" w:hAnsi="Cambria" w:cs="Calibri"/>
          <w:sz w:val="22"/>
          <w:szCs w:val="22"/>
          <w:lang w:eastAsia="en-US"/>
        </w:rPr>
        <w:t xml:space="preserve">Formula </w:t>
      </w:r>
      <w:r w:rsidRPr="00FE0157">
        <w:rPr>
          <w:rFonts w:ascii="Cambria" w:hAnsi="Cambria" w:cs="Calibri"/>
          <w:b/>
          <w:bCs/>
          <w:sz w:val="22"/>
          <w:szCs w:val="22"/>
          <w:lang w:eastAsia="en-US"/>
        </w:rPr>
        <w:t xml:space="preserve">= </w:t>
      </w:r>
      <w:r w:rsidRPr="00FE0157">
        <w:rPr>
          <w:rFonts w:ascii="Cambria" w:hAnsi="Cambria" w:cs="Calibri"/>
          <w:b/>
          <w:bCs/>
          <w:i/>
          <w:iCs/>
          <w:sz w:val="22"/>
          <w:szCs w:val="22"/>
          <w:lang w:eastAsia="en-US"/>
        </w:rPr>
        <w:t>Associates’ adjusting items as per MEMO accounts</w:t>
      </w:r>
      <w:r w:rsidRPr="00FE0157">
        <w:rPr>
          <w:rFonts w:ascii="Cambria" w:hAnsi="Cambria" w:cs="Calibri"/>
          <w:sz w:val="22"/>
          <w:szCs w:val="22"/>
          <w:lang w:eastAsia="en-US"/>
        </w:rPr>
        <w:t xml:space="preserve"> </w:t>
      </w:r>
      <w:r w:rsidRPr="00FE0157">
        <w:rPr>
          <w:rFonts w:ascii="Cambria" w:hAnsi="Cambria" w:cs="Calibri"/>
          <w:b/>
          <w:bCs/>
          <w:sz w:val="22"/>
          <w:szCs w:val="22"/>
          <w:lang w:eastAsia="en-US"/>
        </w:rPr>
        <w:t>* STAT Ownership%</w:t>
      </w:r>
      <w:r w:rsidRPr="00FE0157">
        <w:rPr>
          <w:rFonts w:ascii="Segoe UI" w:hAnsi="Segoe UI" w:cs="Segoe UI"/>
          <w:sz w:val="21"/>
          <w:szCs w:val="21"/>
          <w:lang w:val="en-US" w:eastAsia="en-US"/>
        </w:rPr>
        <w:t xml:space="preserve"> </w:t>
      </w:r>
    </w:p>
    <w:p w14:paraId="5014DC15" w14:textId="77777777" w:rsidR="000165EE" w:rsidRPr="00FE0157" w:rsidRDefault="000165EE" w:rsidP="000165EE">
      <w:pPr>
        <w:ind w:left="720"/>
        <w:jc w:val="both"/>
        <w:rPr>
          <w:rFonts w:ascii="Segoe UI" w:hAnsi="Segoe UI" w:cs="Segoe UI"/>
          <w:sz w:val="21"/>
          <w:szCs w:val="21"/>
          <w:lang w:val="en-US" w:eastAsia="en-US"/>
        </w:rPr>
      </w:pPr>
      <w:r w:rsidRPr="00FE0157">
        <w:rPr>
          <w:rFonts w:ascii="Cambria" w:hAnsi="Cambria" w:cs="Calibri"/>
          <w:b/>
          <w:bCs/>
          <w:i/>
          <w:iCs/>
          <w:sz w:val="22"/>
          <w:szCs w:val="22"/>
          <w:lang w:eastAsia="en-US"/>
        </w:rPr>
        <w:t>Associates’ adjusting items as per MEMO accounts</w:t>
      </w:r>
      <w:r w:rsidRPr="00FE0157">
        <w:rPr>
          <w:rFonts w:ascii="Cambria" w:hAnsi="Cambria" w:cs="Calibri"/>
          <w:b/>
          <w:bCs/>
          <w:sz w:val="22"/>
          <w:szCs w:val="22"/>
          <w:lang w:eastAsia="en-US"/>
        </w:rPr>
        <w:t>:</w:t>
      </w:r>
    </w:p>
    <w:p w14:paraId="4B4C0086" w14:textId="77777777" w:rsidR="000165EE" w:rsidRPr="00FE0157" w:rsidRDefault="000165EE" w:rsidP="000165EE">
      <w:pPr>
        <w:ind w:left="360"/>
        <w:jc w:val="both"/>
        <w:rPr>
          <w:rFonts w:ascii="Segoe UI" w:hAnsi="Segoe UI" w:cs="Segoe UI"/>
          <w:sz w:val="21"/>
          <w:szCs w:val="21"/>
          <w:lang w:val="en-US" w:eastAsia="en-US"/>
        </w:rPr>
      </w:pPr>
      <w:r w:rsidRPr="00FE0157">
        <w:rPr>
          <w:rFonts w:ascii="Cambria" w:hAnsi="Cambria" w:cs="Arial"/>
          <w:b/>
          <w:bCs/>
          <w:szCs w:val="20"/>
          <w:lang w:eastAsia="en-US"/>
        </w:rPr>
        <w:t>              MEMO_OBA38320 - Memo: Gain/(Loss) on disposal of subs &amp; JVS            (Income acc)</w:t>
      </w:r>
    </w:p>
    <w:p w14:paraId="3DBCE7ED" w14:textId="77777777" w:rsidR="000165EE" w:rsidRPr="00FE0157" w:rsidRDefault="000165EE" w:rsidP="000165EE">
      <w:pPr>
        <w:ind w:left="360"/>
        <w:jc w:val="both"/>
        <w:rPr>
          <w:rFonts w:ascii="Segoe UI" w:hAnsi="Segoe UI" w:cs="Segoe UI"/>
          <w:sz w:val="21"/>
          <w:szCs w:val="21"/>
          <w:lang w:val="en-US" w:eastAsia="en-US"/>
        </w:rPr>
      </w:pPr>
      <w:r w:rsidRPr="00FE0157">
        <w:rPr>
          <w:rFonts w:ascii="Cambria" w:hAnsi="Cambria" w:cs="Arial"/>
          <w:b/>
          <w:bCs/>
          <w:szCs w:val="20"/>
          <w:lang w:eastAsia="en-US"/>
        </w:rPr>
        <w:t>less      MEMO_OBA38310- Memo: Other material exceptional items Associates &amp; JV    (Expense acc)</w:t>
      </w:r>
    </w:p>
    <w:p w14:paraId="131A415F" w14:textId="77777777" w:rsidR="000165EE" w:rsidRPr="00FE0157" w:rsidRDefault="000165EE" w:rsidP="000165EE">
      <w:pPr>
        <w:ind w:left="360"/>
        <w:jc w:val="both"/>
        <w:rPr>
          <w:rFonts w:ascii="Segoe UI" w:hAnsi="Segoe UI" w:cs="Segoe UI"/>
          <w:sz w:val="21"/>
          <w:szCs w:val="21"/>
          <w:lang w:val="en-US" w:eastAsia="en-US"/>
        </w:rPr>
      </w:pPr>
      <w:r w:rsidRPr="00FE0157">
        <w:rPr>
          <w:rFonts w:ascii="Cambria" w:hAnsi="Cambria" w:cs="Arial"/>
          <w:b/>
          <w:bCs/>
          <w:szCs w:val="20"/>
          <w:lang w:eastAsia="en-US"/>
        </w:rPr>
        <w:t>less      MEMO_OBA38220- Memo: Taxation on exceptional items Associates &amp; JV       (Expense acc)</w:t>
      </w:r>
    </w:p>
    <w:p w14:paraId="714A9DEB" w14:textId="77777777" w:rsidR="000165EE" w:rsidRPr="00FE0157" w:rsidRDefault="000165EE" w:rsidP="000165EE">
      <w:pPr>
        <w:rPr>
          <w:rFonts w:asciiTheme="minorHAnsi" w:hAnsiTheme="minorHAnsi" w:cs="Arial"/>
          <w:b/>
        </w:rPr>
      </w:pPr>
    </w:p>
    <w:p w14:paraId="56993A5A" w14:textId="77777777" w:rsidR="000165EE" w:rsidRDefault="000165EE" w:rsidP="000165EE">
      <w:pPr>
        <w:ind w:left="644"/>
        <w:rPr>
          <w:rFonts w:asciiTheme="minorHAnsi" w:hAnsiTheme="minorHAnsi" w:cs="Arial"/>
          <w:b/>
          <w:bCs/>
          <w:sz w:val="22"/>
          <w:szCs w:val="22"/>
          <w:u w:val="single"/>
        </w:rPr>
      </w:pPr>
    </w:p>
    <w:p w14:paraId="4D0955A4" w14:textId="77777777" w:rsidR="000165EE" w:rsidRPr="009D3139" w:rsidRDefault="000165EE" w:rsidP="000165EE">
      <w:pPr>
        <w:ind w:left="644"/>
        <w:rPr>
          <w:rFonts w:asciiTheme="minorHAnsi" w:hAnsiTheme="minorHAnsi" w:cs="Arial"/>
          <w:sz w:val="22"/>
          <w:szCs w:val="22"/>
        </w:rPr>
      </w:pPr>
      <w:r w:rsidRPr="009D3139">
        <w:rPr>
          <w:rFonts w:asciiTheme="minorHAnsi" w:hAnsiTheme="minorHAnsi" w:cs="Arial"/>
          <w:b/>
          <w:bCs/>
          <w:sz w:val="22"/>
          <w:szCs w:val="22"/>
          <w:u w:val="single"/>
        </w:rPr>
        <w:t>Submission and Approval of Associates</w:t>
      </w:r>
    </w:p>
    <w:p w14:paraId="7A275814" w14:textId="77777777" w:rsidR="000165EE" w:rsidRPr="009D3139" w:rsidRDefault="000165EE" w:rsidP="0046786F">
      <w:pPr>
        <w:pStyle w:val="ListParagraph"/>
        <w:numPr>
          <w:ilvl w:val="0"/>
          <w:numId w:val="6"/>
        </w:numPr>
        <w:jc w:val="both"/>
        <w:rPr>
          <w:rFonts w:asciiTheme="minorHAnsi" w:hAnsiTheme="minorHAnsi" w:cs="Arial"/>
        </w:rPr>
      </w:pPr>
      <w:r w:rsidRPr="009D3139">
        <w:rPr>
          <w:rFonts w:asciiTheme="minorHAnsi" w:hAnsiTheme="minorHAnsi" w:cs="Arial"/>
        </w:rPr>
        <w:t>As any other entity, Associates need to be submitted and approved</w:t>
      </w:r>
    </w:p>
    <w:p w14:paraId="526AFFDC" w14:textId="77777777" w:rsidR="000165EE" w:rsidRPr="009D3139" w:rsidRDefault="000165EE" w:rsidP="0046786F">
      <w:pPr>
        <w:pStyle w:val="ListParagraph"/>
        <w:numPr>
          <w:ilvl w:val="0"/>
          <w:numId w:val="6"/>
        </w:numPr>
        <w:jc w:val="both"/>
        <w:rPr>
          <w:rFonts w:asciiTheme="minorHAnsi" w:hAnsiTheme="minorHAnsi" w:cs="Arial"/>
        </w:rPr>
      </w:pPr>
      <w:r w:rsidRPr="009D3139">
        <w:rPr>
          <w:rFonts w:asciiTheme="minorHAnsi" w:hAnsiTheme="minorHAnsi" w:cs="Arial"/>
        </w:rPr>
        <w:t>Regional team will need to override the following management validations: #1 “Retained Earnings vs. Movement in Equity account MBEQ14100” and #2 “Balance Sheet Balancing” as for Associates, Balance Sheet and Cash Flow are not required in BPC MGMT (as above).</w:t>
      </w:r>
    </w:p>
    <w:p w14:paraId="6DE679DB" w14:textId="77777777" w:rsidR="000165EE" w:rsidRPr="009D3139" w:rsidRDefault="000165EE" w:rsidP="0046786F">
      <w:pPr>
        <w:pStyle w:val="ListParagraph"/>
        <w:numPr>
          <w:ilvl w:val="0"/>
          <w:numId w:val="6"/>
        </w:numPr>
        <w:jc w:val="both"/>
        <w:rPr>
          <w:rFonts w:asciiTheme="minorHAnsi" w:hAnsiTheme="minorHAnsi" w:cs="Arial"/>
        </w:rPr>
      </w:pPr>
      <w:r w:rsidRPr="009D3139">
        <w:rPr>
          <w:rFonts w:asciiTheme="minorHAnsi" w:hAnsiTheme="minorHAnsi" w:cs="Arial"/>
        </w:rPr>
        <w:t>Due to a distinct place in the entity hierarchy structure, Associates are not part of the regional view. The regional teams need to ensure they have access to the relevant top level Associates nodes.</w:t>
      </w:r>
    </w:p>
    <w:p w14:paraId="3DDDA5B8" w14:textId="77777777" w:rsidR="000165EE" w:rsidRPr="009D3139" w:rsidRDefault="000165EE" w:rsidP="000165EE">
      <w:pPr>
        <w:ind w:left="720"/>
        <w:rPr>
          <w:rFonts w:asciiTheme="minorHAnsi" w:hAnsiTheme="minorHAnsi" w:cs="Arial"/>
          <w:sz w:val="22"/>
          <w:szCs w:val="22"/>
        </w:rPr>
      </w:pPr>
      <w:r>
        <w:rPr>
          <w:noProof/>
        </w:rPr>
        <w:drawing>
          <wp:inline distT="0" distB="0" distL="0" distR="0" wp14:anchorId="325D0B93" wp14:editId="3C58EA06">
            <wp:extent cx="2590800" cy="15627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2590800" cy="1562781"/>
                    </a:xfrm>
                    <a:prstGeom prst="rect">
                      <a:avLst/>
                    </a:prstGeom>
                  </pic:spPr>
                </pic:pic>
              </a:graphicData>
            </a:graphic>
          </wp:inline>
        </w:drawing>
      </w:r>
      <w:r>
        <w:rPr>
          <w:noProof/>
        </w:rPr>
        <w:drawing>
          <wp:inline distT="0" distB="0" distL="0" distR="0" wp14:anchorId="153D7D3C" wp14:editId="1E248F00">
            <wp:extent cx="3028950" cy="1590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3028950" cy="1590675"/>
                    </a:xfrm>
                    <a:prstGeom prst="rect">
                      <a:avLst/>
                    </a:prstGeom>
                  </pic:spPr>
                </pic:pic>
              </a:graphicData>
            </a:graphic>
          </wp:inline>
        </w:drawing>
      </w:r>
    </w:p>
    <w:p w14:paraId="7B2B51B1" w14:textId="77777777" w:rsidR="000165EE" w:rsidRPr="009D3139" w:rsidRDefault="000165EE" w:rsidP="000165EE">
      <w:pPr>
        <w:ind w:left="360"/>
        <w:rPr>
          <w:rFonts w:asciiTheme="minorHAnsi" w:hAnsiTheme="minorHAnsi" w:cs="Arial"/>
          <w:sz w:val="22"/>
          <w:szCs w:val="22"/>
        </w:rPr>
      </w:pPr>
      <w:r w:rsidRPr="009D3139">
        <w:rPr>
          <w:rFonts w:asciiTheme="minorHAnsi" w:hAnsiTheme="minorHAnsi" w:cs="Arial"/>
          <w:noProof/>
          <w:sz w:val="22"/>
          <w:szCs w:val="22"/>
        </w:rPr>
        <mc:AlternateContent>
          <mc:Choice Requires="wps">
            <w:drawing>
              <wp:anchor distT="0" distB="0" distL="114300" distR="114300" simplePos="0" relativeHeight="251655680" behindDoc="0" locked="0" layoutInCell="1" allowOverlap="1" wp14:anchorId="7EEE8B2F" wp14:editId="205E985E">
                <wp:simplePos x="0" y="0"/>
                <wp:positionH relativeFrom="column">
                  <wp:posOffset>316230</wp:posOffset>
                </wp:positionH>
                <wp:positionV relativeFrom="paragraph">
                  <wp:posOffset>-3175</wp:posOffset>
                </wp:positionV>
                <wp:extent cx="5934710" cy="833120"/>
                <wp:effectExtent l="0" t="0" r="27940" b="24130"/>
                <wp:wrapNone/>
                <wp:docPr id="16386" name="Rectangle 16386"/>
                <wp:cNvGraphicFramePr/>
                <a:graphic xmlns:a="http://schemas.openxmlformats.org/drawingml/2006/main">
                  <a:graphicData uri="http://schemas.microsoft.com/office/word/2010/wordprocessingShape">
                    <wps:wsp>
                      <wps:cNvSpPr/>
                      <wps:spPr>
                        <a:xfrm>
                          <a:off x="0" y="0"/>
                          <a:ext cx="5934710" cy="8331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5A75668" w14:textId="77777777" w:rsidR="00EC7543" w:rsidRPr="00EF0402" w:rsidRDefault="00EC7543" w:rsidP="000165EE">
                            <w:pPr>
                              <w:ind w:left="720"/>
                              <w:rPr>
                                <w:rFonts w:cs="Arial"/>
                                <w:b/>
                                <w:i/>
                                <w:szCs w:val="20"/>
                              </w:rPr>
                            </w:pPr>
                            <w:r w:rsidRPr="00EF0402">
                              <w:rPr>
                                <w:rFonts w:cs="Arial"/>
                                <w:b/>
                                <w:i/>
                                <w:szCs w:val="20"/>
                              </w:rPr>
                              <w:t>Notes:</w:t>
                            </w:r>
                          </w:p>
                          <w:p w14:paraId="6FAA99B0" w14:textId="77777777" w:rsidR="00EC7543" w:rsidRPr="00EF0402" w:rsidRDefault="00EC7543" w:rsidP="0046786F">
                            <w:pPr>
                              <w:pStyle w:val="ListParagraph"/>
                              <w:numPr>
                                <w:ilvl w:val="0"/>
                                <w:numId w:val="7"/>
                              </w:numPr>
                              <w:ind w:left="1440"/>
                              <w:rPr>
                                <w:rFonts w:cs="Arial"/>
                                <w:szCs w:val="20"/>
                              </w:rPr>
                            </w:pPr>
                            <w:r w:rsidRPr="00EF0402">
                              <w:rPr>
                                <w:rFonts w:cs="Arial"/>
                                <w:b/>
                                <w:bCs/>
                                <w:szCs w:val="20"/>
                              </w:rPr>
                              <w:t>MEMO_ASSOC_APTAX</w:t>
                            </w:r>
                            <w:r w:rsidRPr="00EF0402">
                              <w:rPr>
                                <w:rFonts w:cs="Arial"/>
                                <w:i/>
                                <w:iCs/>
                                <w:szCs w:val="20"/>
                              </w:rPr>
                              <w:t xml:space="preserve"> ( The base) - to be checked before EMs approval</w:t>
                            </w:r>
                          </w:p>
                          <w:p w14:paraId="7ED6E0D5" w14:textId="77777777" w:rsidR="00EC7543" w:rsidRPr="00EF0402" w:rsidRDefault="00EC7543" w:rsidP="0046786F">
                            <w:pPr>
                              <w:pStyle w:val="ListParagraph"/>
                              <w:numPr>
                                <w:ilvl w:val="0"/>
                                <w:numId w:val="7"/>
                              </w:numPr>
                              <w:ind w:left="1440"/>
                              <w:rPr>
                                <w:rFonts w:cs="Arial"/>
                                <w:szCs w:val="20"/>
                              </w:rPr>
                            </w:pPr>
                            <w:r w:rsidRPr="00EF0402">
                              <w:rPr>
                                <w:rFonts w:cs="Arial"/>
                                <w:szCs w:val="20"/>
                              </w:rPr>
                              <w:t>NO</w:t>
                            </w:r>
                            <w:r w:rsidRPr="00EF0402">
                              <w:rPr>
                                <w:rFonts w:cs="Arial"/>
                                <w:i/>
                                <w:iCs/>
                                <w:szCs w:val="20"/>
                              </w:rPr>
                              <w:t xml:space="preserve"> Manual inputs are allowed into </w:t>
                            </w:r>
                            <w:r w:rsidRPr="00EF0402">
                              <w:rPr>
                                <w:rFonts w:cs="Arial"/>
                                <w:b/>
                                <w:bCs/>
                                <w:szCs w:val="20"/>
                              </w:rPr>
                              <w:t xml:space="preserve">MEMO_ASSOC_APTAX </w:t>
                            </w:r>
                            <w:r w:rsidRPr="00EF0402">
                              <w:rPr>
                                <w:rFonts w:cs="Arial"/>
                                <w:szCs w:val="20"/>
                              </w:rPr>
                              <w:t>as it is a calculated account.</w:t>
                            </w:r>
                            <w:r w:rsidRPr="00EF0402">
                              <w:rPr>
                                <w:rFonts w:cs="Arial"/>
                                <w:i/>
                                <w:iCs/>
                                <w:szCs w:val="20"/>
                              </w:rPr>
                              <w:t xml:space="preserve"> </w:t>
                            </w:r>
                          </w:p>
                          <w:p w14:paraId="147C3ACD" w14:textId="77777777" w:rsidR="00EC7543" w:rsidRPr="00EF0402" w:rsidRDefault="00EC7543" w:rsidP="0046786F">
                            <w:pPr>
                              <w:pStyle w:val="ListParagraph"/>
                              <w:numPr>
                                <w:ilvl w:val="0"/>
                                <w:numId w:val="7"/>
                              </w:numPr>
                              <w:ind w:left="1440"/>
                              <w:rPr>
                                <w:rFonts w:cs="Arial"/>
                                <w:szCs w:val="20"/>
                              </w:rPr>
                            </w:pPr>
                            <w:r w:rsidRPr="00EF0402">
                              <w:rPr>
                                <w:rFonts w:cs="Arial"/>
                                <w:i/>
                                <w:iCs/>
                                <w:szCs w:val="20"/>
                              </w:rPr>
                              <w:t>% Ownership to be checked by EMs</w:t>
                            </w:r>
                          </w:p>
                          <w:p w14:paraId="7CE881D7" w14:textId="77777777" w:rsidR="00EC7543" w:rsidRPr="00EF0402" w:rsidRDefault="00EC7543" w:rsidP="000165EE">
                            <w:pPr>
                              <w:ind w:left="36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E8B2F" id="Rectangle 16386" o:spid="_x0000_s1026" style="position:absolute;left:0;text-align:left;margin-left:24.9pt;margin-top:-.25pt;width:467.3pt;height:65.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" fillcolor="white [3201]" strokecolor="#4f81bd [3204]" strokeweight="2pt">
                <v:textbox>
                  <w:txbxContent>
                    <w:p w14:paraId="35A75668" w14:textId="77777777" w:rsidR="00EC7543" w:rsidRPr="00EF0402" w:rsidRDefault="00EC7543" w:rsidP="000165EE">
                      <w:pPr>
                        <w:ind w:left="720"/>
                        <w:rPr>
                          <w:rFonts w:cs="Arial"/>
                          <w:b/>
                          <w:i/>
                          <w:szCs w:val="20"/>
                        </w:rPr>
                      </w:pPr>
                      <w:r w:rsidRPr="00EF0402">
                        <w:rPr>
                          <w:rFonts w:cs="Arial"/>
                          <w:b/>
                          <w:i/>
                          <w:szCs w:val="20"/>
                        </w:rPr>
                        <w:t>Notes:</w:t>
                      </w:r>
                    </w:p>
                    <w:p w14:paraId="6FAA99B0" w14:textId="77777777" w:rsidR="00EC7543" w:rsidRPr="00EF0402" w:rsidRDefault="00EC7543" w:rsidP="0046786F">
                      <w:pPr>
                        <w:pStyle w:val="ListParagraph"/>
                        <w:numPr>
                          <w:ilvl w:val="0"/>
                          <w:numId w:val="7"/>
                        </w:numPr>
                        <w:ind w:left="1440"/>
                        <w:rPr>
                          <w:rFonts w:cs="Arial"/>
                          <w:szCs w:val="20"/>
                        </w:rPr>
                      </w:pPr>
                      <w:r w:rsidRPr="00EF0402">
                        <w:rPr>
                          <w:rFonts w:cs="Arial"/>
                          <w:b/>
                          <w:bCs/>
                          <w:szCs w:val="20"/>
                        </w:rPr>
                        <w:t>MEMO_ASSOC_APTAX</w:t>
                      </w:r>
                      <w:r w:rsidRPr="00EF0402">
                        <w:rPr>
                          <w:rFonts w:cs="Arial"/>
                          <w:i/>
                          <w:iCs/>
                          <w:szCs w:val="20"/>
                        </w:rPr>
                        <w:t xml:space="preserve"> ( The base) - to be checked before EMs approval</w:t>
                      </w:r>
                    </w:p>
                    <w:p w14:paraId="7ED6E0D5" w14:textId="77777777" w:rsidR="00EC7543" w:rsidRPr="00EF0402" w:rsidRDefault="00EC7543" w:rsidP="0046786F">
                      <w:pPr>
                        <w:pStyle w:val="ListParagraph"/>
                        <w:numPr>
                          <w:ilvl w:val="0"/>
                          <w:numId w:val="7"/>
                        </w:numPr>
                        <w:ind w:left="1440"/>
                        <w:rPr>
                          <w:rFonts w:cs="Arial"/>
                          <w:szCs w:val="20"/>
                        </w:rPr>
                      </w:pPr>
                      <w:r w:rsidRPr="00EF0402">
                        <w:rPr>
                          <w:rFonts w:cs="Arial"/>
                          <w:szCs w:val="20"/>
                        </w:rPr>
                        <w:t>NO</w:t>
                      </w:r>
                      <w:r w:rsidRPr="00EF0402">
                        <w:rPr>
                          <w:rFonts w:cs="Arial"/>
                          <w:i/>
                          <w:iCs/>
                          <w:szCs w:val="20"/>
                        </w:rPr>
                        <w:t xml:space="preserve"> Manual inputs are allowed into </w:t>
                      </w:r>
                      <w:r w:rsidRPr="00EF0402">
                        <w:rPr>
                          <w:rFonts w:cs="Arial"/>
                          <w:b/>
                          <w:bCs/>
                          <w:szCs w:val="20"/>
                        </w:rPr>
                        <w:t xml:space="preserve">MEMO_ASSOC_APTAX </w:t>
                      </w:r>
                      <w:r w:rsidRPr="00EF0402">
                        <w:rPr>
                          <w:rFonts w:cs="Arial"/>
                          <w:szCs w:val="20"/>
                        </w:rPr>
                        <w:t>as it is a calculated account.</w:t>
                      </w:r>
                      <w:r w:rsidRPr="00EF0402">
                        <w:rPr>
                          <w:rFonts w:cs="Arial"/>
                          <w:i/>
                          <w:iCs/>
                          <w:szCs w:val="20"/>
                        </w:rPr>
                        <w:t xml:space="preserve"> </w:t>
                      </w:r>
                    </w:p>
                    <w:p w14:paraId="147C3ACD" w14:textId="77777777" w:rsidR="00EC7543" w:rsidRPr="00EF0402" w:rsidRDefault="00EC7543" w:rsidP="0046786F">
                      <w:pPr>
                        <w:pStyle w:val="ListParagraph"/>
                        <w:numPr>
                          <w:ilvl w:val="0"/>
                          <w:numId w:val="7"/>
                        </w:numPr>
                        <w:ind w:left="1440"/>
                        <w:rPr>
                          <w:rFonts w:cs="Arial"/>
                          <w:szCs w:val="20"/>
                        </w:rPr>
                      </w:pPr>
                      <w:r w:rsidRPr="00EF0402">
                        <w:rPr>
                          <w:rFonts w:cs="Arial"/>
                          <w:i/>
                          <w:iCs/>
                          <w:szCs w:val="20"/>
                        </w:rPr>
                        <w:t>% Ownership to be checked by EMs</w:t>
                      </w:r>
                    </w:p>
                    <w:p w14:paraId="7CE881D7" w14:textId="77777777" w:rsidR="00EC7543" w:rsidRPr="00EF0402" w:rsidRDefault="00EC7543" w:rsidP="000165EE">
                      <w:pPr>
                        <w:ind w:left="360"/>
                        <w:jc w:val="center"/>
                      </w:pPr>
                    </w:p>
                  </w:txbxContent>
                </v:textbox>
              </v:rect>
            </w:pict>
          </mc:Fallback>
        </mc:AlternateContent>
      </w:r>
    </w:p>
    <w:p w14:paraId="47E9E8F0" w14:textId="77777777" w:rsidR="000165EE" w:rsidRPr="009D3139" w:rsidRDefault="000165EE" w:rsidP="000165EE">
      <w:pPr>
        <w:ind w:left="360"/>
        <w:rPr>
          <w:rFonts w:asciiTheme="minorHAnsi" w:hAnsiTheme="minorHAnsi" w:cs="Arial"/>
          <w:sz w:val="22"/>
          <w:szCs w:val="22"/>
        </w:rPr>
      </w:pPr>
    </w:p>
    <w:p w14:paraId="739A1FEB" w14:textId="77777777" w:rsidR="000165EE" w:rsidRPr="009D3139" w:rsidRDefault="000165EE" w:rsidP="000165EE">
      <w:pPr>
        <w:rPr>
          <w:rFonts w:asciiTheme="minorHAnsi" w:hAnsiTheme="minorHAnsi" w:cs="Arial"/>
          <w:sz w:val="22"/>
          <w:szCs w:val="22"/>
        </w:rPr>
      </w:pPr>
    </w:p>
    <w:p w14:paraId="7AC76750" w14:textId="77777777" w:rsidR="000165EE" w:rsidRPr="009D3139" w:rsidRDefault="000165EE" w:rsidP="000165EE">
      <w:pPr>
        <w:rPr>
          <w:rFonts w:asciiTheme="minorHAnsi" w:hAnsiTheme="minorHAnsi" w:cs="Arial"/>
          <w:sz w:val="22"/>
          <w:szCs w:val="22"/>
        </w:rPr>
      </w:pPr>
    </w:p>
    <w:p w14:paraId="4ED36C76" w14:textId="77777777" w:rsidR="000165EE" w:rsidRDefault="000165EE" w:rsidP="000165EE">
      <w:pPr>
        <w:rPr>
          <w:rFonts w:asciiTheme="minorHAnsi" w:hAnsiTheme="minorHAnsi"/>
          <w:sz w:val="22"/>
          <w:szCs w:val="22"/>
        </w:rPr>
      </w:pPr>
    </w:p>
    <w:p w14:paraId="1FF4C336" w14:textId="77777777" w:rsidR="000165EE" w:rsidRDefault="000165EE" w:rsidP="000165EE">
      <w:pPr>
        <w:rPr>
          <w:rFonts w:asciiTheme="minorHAnsi" w:hAnsiTheme="minorHAnsi"/>
          <w:sz w:val="22"/>
          <w:szCs w:val="22"/>
        </w:rPr>
      </w:pPr>
    </w:p>
    <w:bookmarkEnd w:id="15"/>
    <w:p w14:paraId="0BF1A804" w14:textId="77777777" w:rsidR="000165EE" w:rsidRPr="009D3139" w:rsidRDefault="000165EE" w:rsidP="000165EE">
      <w:pPr>
        <w:rPr>
          <w:rFonts w:asciiTheme="minorHAnsi" w:hAnsiTheme="minorHAnsi"/>
          <w:sz w:val="22"/>
          <w:szCs w:val="22"/>
        </w:rPr>
      </w:pPr>
    </w:p>
    <w:p w14:paraId="50C75A2C" w14:textId="77777777" w:rsidR="000165EE" w:rsidRDefault="000165EE" w:rsidP="000165EE">
      <w:pPr>
        <w:pStyle w:val="ListParagraph"/>
        <w:rPr>
          <w:rFonts w:asciiTheme="minorHAnsi" w:hAnsiTheme="minorHAnsi" w:cs="Arial"/>
          <w:b/>
        </w:rPr>
      </w:pPr>
    </w:p>
    <w:p w14:paraId="0ADB3715" w14:textId="4B0CE549" w:rsidR="000165EE" w:rsidRPr="006E0DC7" w:rsidRDefault="000165EE" w:rsidP="006E0DC7">
      <w:pPr>
        <w:pStyle w:val="Heading2"/>
      </w:pPr>
      <w:bookmarkStart w:id="17" w:name="_Toc65857038"/>
      <w:r w:rsidRPr="006E0DC7">
        <w:t>Minorities</w:t>
      </w:r>
      <w:bookmarkEnd w:id="17"/>
    </w:p>
    <w:p w14:paraId="48C5027A" w14:textId="77777777" w:rsidR="007A2A81" w:rsidRPr="007A2A81" w:rsidRDefault="007A2A81" w:rsidP="007A2A81"/>
    <w:p w14:paraId="16DCE617" w14:textId="77777777" w:rsidR="000165EE" w:rsidRPr="009D3139" w:rsidRDefault="000165EE" w:rsidP="000165EE">
      <w:pPr>
        <w:ind w:left="360"/>
        <w:jc w:val="both"/>
        <w:rPr>
          <w:rFonts w:asciiTheme="minorHAnsi" w:hAnsiTheme="minorHAnsi" w:cs="Arial"/>
          <w:sz w:val="22"/>
          <w:szCs w:val="22"/>
        </w:rPr>
      </w:pPr>
      <w:r w:rsidRPr="009D3139">
        <w:rPr>
          <w:rFonts w:asciiTheme="minorHAnsi" w:hAnsiTheme="minorHAnsi" w:cs="Arial"/>
          <w:sz w:val="22"/>
          <w:szCs w:val="22"/>
        </w:rPr>
        <w:t xml:space="preserve">Please note in BPC MGMT the minorities value is stored under MEMO account: MEMO_NCI_PAT. BPC MGMT calculates the minorities automatically based on the ownership % maintained in BPC STAT. </w:t>
      </w:r>
    </w:p>
    <w:p w14:paraId="3373C271" w14:textId="77777777" w:rsidR="000165EE" w:rsidRPr="009D3139" w:rsidRDefault="000165EE" w:rsidP="000165EE">
      <w:pPr>
        <w:ind w:left="360"/>
        <w:jc w:val="both"/>
        <w:rPr>
          <w:rFonts w:asciiTheme="minorHAnsi" w:hAnsiTheme="minorHAnsi" w:cs="Arial"/>
          <w:sz w:val="22"/>
          <w:szCs w:val="22"/>
        </w:rPr>
      </w:pPr>
    </w:p>
    <w:p w14:paraId="7AF74AD4" w14:textId="77777777" w:rsidR="000165EE" w:rsidRPr="009D3139" w:rsidRDefault="000165EE" w:rsidP="000165EE">
      <w:pPr>
        <w:ind w:left="360"/>
        <w:jc w:val="both"/>
        <w:rPr>
          <w:rFonts w:asciiTheme="minorHAnsi" w:hAnsiTheme="minorHAnsi" w:cs="Arial"/>
          <w:sz w:val="22"/>
          <w:szCs w:val="22"/>
        </w:rPr>
      </w:pPr>
      <w:r w:rsidRPr="009D3139">
        <w:rPr>
          <w:rFonts w:asciiTheme="minorHAnsi" w:hAnsiTheme="minorHAnsi" w:cs="Arial"/>
          <w:b/>
          <w:bCs/>
          <w:sz w:val="22"/>
          <w:szCs w:val="22"/>
          <w:u w:val="single"/>
        </w:rPr>
        <w:t xml:space="preserve">Minorities shareholding data (%) </w:t>
      </w:r>
    </w:p>
    <w:p w14:paraId="7BFEA8CA" w14:textId="77777777" w:rsidR="000165EE" w:rsidRPr="009D3139" w:rsidRDefault="000165EE" w:rsidP="0046786F">
      <w:pPr>
        <w:pStyle w:val="ListParagraph"/>
        <w:numPr>
          <w:ilvl w:val="0"/>
          <w:numId w:val="16"/>
        </w:numPr>
        <w:spacing w:line="240" w:lineRule="auto"/>
        <w:jc w:val="both"/>
        <w:rPr>
          <w:rFonts w:asciiTheme="minorHAnsi" w:hAnsiTheme="minorHAnsi" w:cs="Arial"/>
        </w:rPr>
      </w:pPr>
      <w:r w:rsidRPr="009D3139">
        <w:rPr>
          <w:rFonts w:asciiTheme="minorHAnsi" w:hAnsiTheme="minorHAnsi" w:cs="Arial"/>
        </w:rPr>
        <w:t xml:space="preserve">If there are any changes to </w:t>
      </w:r>
      <w:r>
        <w:rPr>
          <w:rFonts w:asciiTheme="minorHAnsi" w:hAnsiTheme="minorHAnsi" w:cs="Arial"/>
        </w:rPr>
        <w:t>minorities</w:t>
      </w:r>
      <w:r w:rsidRPr="009D3139">
        <w:rPr>
          <w:rFonts w:asciiTheme="minorHAnsi" w:hAnsiTheme="minorHAnsi" w:cs="Arial"/>
        </w:rPr>
        <w:t xml:space="preserve"> % please liaise with Group Statutory Reporting Team - GSRT at </w:t>
      </w:r>
      <w:r w:rsidRPr="009D3139">
        <w:rPr>
          <w:rFonts w:asciiTheme="minorHAnsi" w:hAnsiTheme="minorHAnsi" w:cs="Arial"/>
          <w:u w:val="single"/>
        </w:rPr>
        <w:t>BAT_Group_Accounts@bat.com</w:t>
      </w:r>
      <w:r w:rsidRPr="009D3139">
        <w:rPr>
          <w:rFonts w:asciiTheme="minorHAnsi" w:hAnsiTheme="minorHAnsi" w:cs="Arial"/>
        </w:rPr>
        <w:t xml:space="preserve"> as well as informing Regional Finance Controller. </w:t>
      </w:r>
    </w:p>
    <w:p w14:paraId="739E3E4C" w14:textId="77777777" w:rsidR="000165EE" w:rsidRPr="009D3139" w:rsidRDefault="000165EE" w:rsidP="0046786F">
      <w:pPr>
        <w:pStyle w:val="ListParagraph"/>
        <w:numPr>
          <w:ilvl w:val="0"/>
          <w:numId w:val="16"/>
        </w:numPr>
        <w:spacing w:line="240" w:lineRule="auto"/>
        <w:jc w:val="both"/>
        <w:rPr>
          <w:rFonts w:asciiTheme="minorHAnsi" w:hAnsiTheme="minorHAnsi" w:cs="Arial"/>
        </w:rPr>
      </w:pPr>
      <w:r w:rsidRPr="009D3139">
        <w:rPr>
          <w:rFonts w:asciiTheme="minorHAnsi" w:hAnsiTheme="minorHAnsi" w:cs="Arial"/>
        </w:rPr>
        <w:t>Ownership % is maintained in BPC STAT and is the driver for MEMO account (</w:t>
      </w:r>
      <w:r w:rsidRPr="009D3139">
        <w:rPr>
          <w:rFonts w:asciiTheme="minorHAnsi" w:hAnsiTheme="minorHAnsi" w:cs="Arial"/>
          <w:b/>
          <w:bCs/>
        </w:rPr>
        <w:t xml:space="preserve">MEMO_NCI_PAT) </w:t>
      </w:r>
      <w:r w:rsidRPr="009D3139">
        <w:rPr>
          <w:rFonts w:asciiTheme="minorHAnsi" w:hAnsiTheme="minorHAnsi" w:cs="Arial"/>
        </w:rPr>
        <w:t>in BPC MGMT.</w:t>
      </w:r>
    </w:p>
    <w:p w14:paraId="18C8DFA0" w14:textId="77777777" w:rsidR="000165EE" w:rsidRPr="009D3139" w:rsidRDefault="000165EE" w:rsidP="000165EE">
      <w:pPr>
        <w:ind w:left="360"/>
        <w:jc w:val="both"/>
        <w:rPr>
          <w:rFonts w:asciiTheme="minorHAnsi" w:hAnsiTheme="minorHAnsi" w:cs="Arial"/>
          <w:sz w:val="22"/>
          <w:szCs w:val="22"/>
        </w:rPr>
      </w:pPr>
      <w:r w:rsidRPr="009D3139">
        <w:rPr>
          <w:rFonts w:asciiTheme="minorHAnsi" w:hAnsiTheme="minorHAnsi" w:cs="Arial"/>
          <w:b/>
          <w:bCs/>
          <w:sz w:val="22"/>
          <w:szCs w:val="22"/>
          <w:u w:val="single"/>
        </w:rPr>
        <w:t>MEMO_NCI_PAT</w:t>
      </w:r>
      <w:r w:rsidRPr="009D3139">
        <w:rPr>
          <w:rFonts w:asciiTheme="minorHAnsi" w:hAnsiTheme="minorHAnsi" w:cs="Arial"/>
          <w:b/>
          <w:bCs/>
          <w:sz w:val="22"/>
          <w:szCs w:val="22"/>
        </w:rPr>
        <w:t xml:space="preserve"> - Non-Controlling Interest Share of Profit After Tax</w:t>
      </w:r>
    </w:p>
    <w:p w14:paraId="6D37B3E5" w14:textId="77777777" w:rsidR="000165EE" w:rsidRPr="009D3139" w:rsidRDefault="000165EE" w:rsidP="0046786F">
      <w:pPr>
        <w:pStyle w:val="ListParagraph"/>
        <w:numPr>
          <w:ilvl w:val="0"/>
          <w:numId w:val="17"/>
        </w:numPr>
        <w:spacing w:line="240" w:lineRule="auto"/>
        <w:jc w:val="both"/>
        <w:rPr>
          <w:rFonts w:asciiTheme="minorHAnsi" w:hAnsiTheme="minorHAnsi" w:cs="Arial"/>
        </w:rPr>
      </w:pPr>
      <w:r w:rsidRPr="009D3139">
        <w:rPr>
          <w:rFonts w:asciiTheme="minorHAnsi" w:hAnsiTheme="minorHAnsi" w:cs="Arial"/>
        </w:rPr>
        <w:t>Calculated automatically (after “</w:t>
      </w:r>
      <w:r>
        <w:rPr>
          <w:rFonts w:asciiTheme="minorHAnsi" w:hAnsiTheme="minorHAnsi" w:cs="Arial"/>
        </w:rPr>
        <w:t xml:space="preserve">HANA </w:t>
      </w:r>
      <w:r w:rsidRPr="009D3139">
        <w:rPr>
          <w:rFonts w:asciiTheme="minorHAnsi" w:hAnsiTheme="minorHAnsi" w:cs="Arial"/>
        </w:rPr>
        <w:t>Calculate all” package has been performed/at Submission) based on STAT ownership % database as above;</w:t>
      </w:r>
    </w:p>
    <w:p w14:paraId="0CFD4FEE" w14:textId="77777777" w:rsidR="000165EE" w:rsidRPr="009D3139" w:rsidRDefault="000165EE" w:rsidP="0046786F">
      <w:pPr>
        <w:pStyle w:val="ListParagraph"/>
        <w:numPr>
          <w:ilvl w:val="0"/>
          <w:numId w:val="17"/>
        </w:numPr>
        <w:spacing w:line="240" w:lineRule="auto"/>
        <w:jc w:val="both"/>
        <w:rPr>
          <w:rFonts w:asciiTheme="minorHAnsi" w:hAnsiTheme="minorHAnsi" w:cs="Arial"/>
        </w:rPr>
      </w:pPr>
      <w:r w:rsidRPr="009D3139">
        <w:rPr>
          <w:rFonts w:asciiTheme="minorHAnsi" w:hAnsiTheme="minorHAnsi" w:cs="Arial"/>
          <w:b/>
        </w:rPr>
        <w:t>Formula</w:t>
      </w:r>
      <w:r w:rsidRPr="009D3139">
        <w:rPr>
          <w:rFonts w:asciiTheme="minorHAnsi" w:hAnsiTheme="minorHAnsi" w:cs="Arial"/>
        </w:rPr>
        <w:t xml:space="preserve"> (</w:t>
      </w:r>
      <w:r w:rsidRPr="009D3139">
        <w:rPr>
          <w:rFonts w:asciiTheme="minorHAnsi" w:hAnsiTheme="minorHAnsi" w:cs="Arial"/>
          <w:b/>
          <w:bCs/>
        </w:rPr>
        <w:t xml:space="preserve">MEMO_NCI_PAT) </w:t>
      </w:r>
      <w:r w:rsidRPr="009D3139">
        <w:rPr>
          <w:rFonts w:asciiTheme="minorHAnsi" w:hAnsiTheme="minorHAnsi" w:cs="Arial"/>
        </w:rPr>
        <w:t>= (PAT-DIV inc</w:t>
      </w:r>
      <w:r>
        <w:rPr>
          <w:rFonts w:asciiTheme="minorHAnsi" w:hAnsiTheme="minorHAnsi" w:cs="Arial"/>
        </w:rPr>
        <w:t>l</w:t>
      </w:r>
      <w:r w:rsidRPr="009D3139">
        <w:rPr>
          <w:rFonts w:asciiTheme="minorHAnsi" w:hAnsiTheme="minorHAnsi" w:cs="Arial"/>
        </w:rPr>
        <w:t>.)*(1-STAT Ownership %)</w:t>
      </w:r>
    </w:p>
    <w:p w14:paraId="6CF01B20" w14:textId="77777777" w:rsidR="000165EE" w:rsidRPr="009D3139" w:rsidRDefault="000165EE" w:rsidP="000165EE">
      <w:pPr>
        <w:ind w:left="720"/>
        <w:rPr>
          <w:rFonts w:asciiTheme="minorHAnsi" w:hAnsiTheme="minorHAnsi" w:cs="Arial"/>
          <w:sz w:val="22"/>
          <w:szCs w:val="22"/>
        </w:rPr>
      </w:pPr>
      <w:r w:rsidRPr="009D3139">
        <w:rPr>
          <w:rFonts w:asciiTheme="minorHAnsi" w:hAnsiTheme="minorHAnsi" w:cs="Arial"/>
          <w:noProof/>
          <w:sz w:val="22"/>
          <w:szCs w:val="22"/>
        </w:rPr>
        <mc:AlternateContent>
          <mc:Choice Requires="wps">
            <w:drawing>
              <wp:anchor distT="0" distB="0" distL="114300" distR="114300" simplePos="0" relativeHeight="251656704" behindDoc="0" locked="0" layoutInCell="1" allowOverlap="1" wp14:anchorId="6807FF39" wp14:editId="15D72CF0">
                <wp:simplePos x="0" y="0"/>
                <wp:positionH relativeFrom="column">
                  <wp:posOffset>234950</wp:posOffset>
                </wp:positionH>
                <wp:positionV relativeFrom="paragraph">
                  <wp:posOffset>31750</wp:posOffset>
                </wp:positionV>
                <wp:extent cx="6015990" cy="741680"/>
                <wp:effectExtent l="0" t="0" r="22860" b="20320"/>
                <wp:wrapNone/>
                <wp:docPr id="16396" name="Rectangle 16396"/>
                <wp:cNvGraphicFramePr/>
                <a:graphic xmlns:a="http://schemas.openxmlformats.org/drawingml/2006/main">
                  <a:graphicData uri="http://schemas.microsoft.com/office/word/2010/wordprocessingShape">
                    <wps:wsp>
                      <wps:cNvSpPr/>
                      <wps:spPr>
                        <a:xfrm>
                          <a:off x="0" y="0"/>
                          <a:ext cx="6015990" cy="7416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CA1E39" w14:textId="77777777" w:rsidR="00EC7543" w:rsidRPr="00A41253" w:rsidRDefault="00EC7543" w:rsidP="000165EE">
                            <w:pPr>
                              <w:rPr>
                                <w:rFonts w:cs="Arial"/>
                                <w:b/>
                                <w:i/>
                                <w:szCs w:val="20"/>
                              </w:rPr>
                            </w:pPr>
                            <w:r w:rsidRPr="00A41253">
                              <w:rPr>
                                <w:rFonts w:cs="Arial"/>
                                <w:b/>
                                <w:i/>
                                <w:szCs w:val="20"/>
                              </w:rPr>
                              <w:t>Notes:</w:t>
                            </w:r>
                          </w:p>
                          <w:p w14:paraId="2AF65A22" w14:textId="77777777" w:rsidR="00EC7543" w:rsidRPr="00A41253" w:rsidRDefault="00EC7543" w:rsidP="0046786F">
                            <w:pPr>
                              <w:pStyle w:val="ListParagraph"/>
                              <w:numPr>
                                <w:ilvl w:val="0"/>
                                <w:numId w:val="8"/>
                              </w:numPr>
                              <w:rPr>
                                <w:rFonts w:cs="Arial"/>
                                <w:i/>
                                <w:szCs w:val="20"/>
                              </w:rPr>
                            </w:pPr>
                            <w:r w:rsidRPr="00B006A9">
                              <w:rPr>
                                <w:rFonts w:cs="Arial"/>
                                <w:b/>
                                <w:i/>
                                <w:iCs/>
                                <w:szCs w:val="20"/>
                              </w:rPr>
                              <w:t>% Ownership</w:t>
                            </w:r>
                            <w:r w:rsidRPr="00A41253">
                              <w:rPr>
                                <w:rFonts w:cs="Arial"/>
                                <w:i/>
                                <w:iCs/>
                                <w:szCs w:val="20"/>
                              </w:rPr>
                              <w:t xml:space="preserve"> to be checked by EMs</w:t>
                            </w:r>
                          </w:p>
                          <w:p w14:paraId="47EC93B5" w14:textId="77777777" w:rsidR="00EC7543" w:rsidRPr="009914EF" w:rsidRDefault="00EC7543" w:rsidP="0046786F">
                            <w:pPr>
                              <w:pStyle w:val="ListParagraph"/>
                              <w:numPr>
                                <w:ilvl w:val="0"/>
                                <w:numId w:val="8"/>
                              </w:numPr>
                              <w:rPr>
                                <w:rFonts w:cs="Arial"/>
                                <w:i/>
                                <w:szCs w:val="20"/>
                              </w:rPr>
                            </w:pPr>
                            <w:r w:rsidRPr="00B006A9">
                              <w:rPr>
                                <w:rFonts w:cs="Arial"/>
                                <w:b/>
                                <w:i/>
                                <w:iCs/>
                                <w:szCs w:val="20"/>
                              </w:rPr>
                              <w:t>MEMO_NCI_PAT</w:t>
                            </w:r>
                            <w:r w:rsidRPr="00A41253">
                              <w:rPr>
                                <w:rFonts w:cs="Arial"/>
                                <w:i/>
                                <w:iCs/>
                                <w:szCs w:val="20"/>
                              </w:rPr>
                              <w:t xml:space="preserve"> to be checked before EMs approval;</w:t>
                            </w:r>
                          </w:p>
                          <w:p w14:paraId="59EB59EC" w14:textId="77777777" w:rsidR="00EC7543" w:rsidRDefault="00EC7543" w:rsidP="000165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7FF39" id="Rectangle 16396" o:spid="_x0000_s1027" style="position:absolute;left:0;text-align:left;margin-left:18.5pt;margin-top:2.5pt;width:473.7pt;height:5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" fillcolor="white [3201]" strokecolor="#4f81bd [3204]" strokeweight="2pt">
                <v:textbox>
                  <w:txbxContent>
                    <w:p w14:paraId="7ECA1E39" w14:textId="77777777" w:rsidR="00EC7543" w:rsidRPr="00A41253" w:rsidRDefault="00EC7543" w:rsidP="000165EE">
                      <w:pPr>
                        <w:rPr>
                          <w:rFonts w:cs="Arial"/>
                          <w:b/>
                          <w:i/>
                          <w:szCs w:val="20"/>
                        </w:rPr>
                      </w:pPr>
                      <w:r w:rsidRPr="00A41253">
                        <w:rPr>
                          <w:rFonts w:cs="Arial"/>
                          <w:b/>
                          <w:i/>
                          <w:szCs w:val="20"/>
                        </w:rPr>
                        <w:t>Notes:</w:t>
                      </w:r>
                    </w:p>
                    <w:p w14:paraId="2AF65A22" w14:textId="77777777" w:rsidR="00EC7543" w:rsidRPr="00A41253" w:rsidRDefault="00EC7543" w:rsidP="0046786F">
                      <w:pPr>
                        <w:pStyle w:val="ListParagraph"/>
                        <w:numPr>
                          <w:ilvl w:val="0"/>
                          <w:numId w:val="8"/>
                        </w:numPr>
                        <w:rPr>
                          <w:rFonts w:cs="Arial"/>
                          <w:i/>
                          <w:szCs w:val="20"/>
                        </w:rPr>
                      </w:pPr>
                      <w:r w:rsidRPr="00B006A9">
                        <w:rPr>
                          <w:rFonts w:cs="Arial"/>
                          <w:b/>
                          <w:i/>
                          <w:iCs/>
                          <w:szCs w:val="20"/>
                        </w:rPr>
                        <w:t>% Ownership</w:t>
                      </w:r>
                      <w:r w:rsidRPr="00A41253">
                        <w:rPr>
                          <w:rFonts w:cs="Arial"/>
                          <w:i/>
                          <w:iCs/>
                          <w:szCs w:val="20"/>
                        </w:rPr>
                        <w:t xml:space="preserve"> to be checked by EMs</w:t>
                      </w:r>
                    </w:p>
                    <w:p w14:paraId="47EC93B5" w14:textId="77777777" w:rsidR="00EC7543" w:rsidRPr="009914EF" w:rsidRDefault="00EC7543" w:rsidP="0046786F">
                      <w:pPr>
                        <w:pStyle w:val="ListParagraph"/>
                        <w:numPr>
                          <w:ilvl w:val="0"/>
                          <w:numId w:val="8"/>
                        </w:numPr>
                        <w:rPr>
                          <w:rFonts w:cs="Arial"/>
                          <w:i/>
                          <w:szCs w:val="20"/>
                        </w:rPr>
                      </w:pPr>
                      <w:r w:rsidRPr="00B006A9">
                        <w:rPr>
                          <w:rFonts w:cs="Arial"/>
                          <w:b/>
                          <w:i/>
                          <w:iCs/>
                          <w:szCs w:val="20"/>
                        </w:rPr>
                        <w:t>MEMO_NCI_PAT</w:t>
                      </w:r>
                      <w:r w:rsidRPr="00A41253">
                        <w:rPr>
                          <w:rFonts w:cs="Arial"/>
                          <w:i/>
                          <w:iCs/>
                          <w:szCs w:val="20"/>
                        </w:rPr>
                        <w:t xml:space="preserve"> to be checked before EMs approval;</w:t>
                      </w:r>
                    </w:p>
                    <w:p w14:paraId="59EB59EC" w14:textId="77777777" w:rsidR="00EC7543" w:rsidRDefault="00EC7543" w:rsidP="000165EE">
                      <w:pPr>
                        <w:jc w:val="center"/>
                      </w:pPr>
                    </w:p>
                  </w:txbxContent>
                </v:textbox>
              </v:rect>
            </w:pict>
          </mc:Fallback>
        </mc:AlternateContent>
      </w:r>
    </w:p>
    <w:p w14:paraId="524D8745" w14:textId="77777777" w:rsidR="000165EE" w:rsidRPr="009D3139" w:rsidRDefault="000165EE" w:rsidP="000165EE">
      <w:pPr>
        <w:pStyle w:val="ListParagraph"/>
        <w:spacing w:line="240" w:lineRule="auto"/>
        <w:ind w:left="1080"/>
        <w:rPr>
          <w:rFonts w:asciiTheme="minorHAnsi" w:hAnsiTheme="minorHAnsi" w:cs="Arial"/>
          <w:i/>
        </w:rPr>
      </w:pPr>
    </w:p>
    <w:p w14:paraId="034B4A98" w14:textId="77777777" w:rsidR="000165EE" w:rsidRPr="009D3139" w:rsidRDefault="000165EE" w:rsidP="000165EE">
      <w:pPr>
        <w:pStyle w:val="ListParagraph"/>
        <w:spacing w:line="240" w:lineRule="auto"/>
        <w:ind w:left="1080"/>
        <w:rPr>
          <w:rFonts w:asciiTheme="minorHAnsi" w:hAnsiTheme="minorHAnsi" w:cs="Arial"/>
          <w:i/>
        </w:rPr>
      </w:pPr>
    </w:p>
    <w:p w14:paraId="7A796B9A" w14:textId="77777777" w:rsidR="000165EE" w:rsidRPr="009D3139" w:rsidRDefault="000165EE" w:rsidP="000165EE">
      <w:pPr>
        <w:pStyle w:val="ListParagraph"/>
        <w:spacing w:line="240" w:lineRule="auto"/>
        <w:ind w:left="1080"/>
        <w:rPr>
          <w:rFonts w:asciiTheme="minorHAnsi" w:hAnsiTheme="minorHAnsi" w:cs="Arial"/>
          <w:i/>
        </w:rPr>
      </w:pPr>
    </w:p>
    <w:p w14:paraId="1F21F09B" w14:textId="77777777" w:rsidR="000165EE" w:rsidRPr="009D3139" w:rsidRDefault="000165EE" w:rsidP="000165EE">
      <w:pPr>
        <w:pStyle w:val="ListParagraph"/>
        <w:spacing w:line="240" w:lineRule="auto"/>
        <w:ind w:left="1080"/>
        <w:rPr>
          <w:rFonts w:asciiTheme="minorHAnsi" w:hAnsiTheme="minorHAnsi" w:cs="Arial"/>
          <w:i/>
        </w:rPr>
      </w:pPr>
    </w:p>
    <w:p w14:paraId="741825E0" w14:textId="77777777" w:rsidR="000165EE" w:rsidRPr="009D3139" w:rsidRDefault="000165EE" w:rsidP="000165EE">
      <w:pPr>
        <w:pStyle w:val="ListParagraph"/>
        <w:spacing w:line="240" w:lineRule="auto"/>
        <w:ind w:left="1080"/>
        <w:rPr>
          <w:rFonts w:asciiTheme="minorHAnsi" w:hAnsiTheme="minorHAnsi" w:cs="Arial"/>
          <w:i/>
        </w:rPr>
      </w:pPr>
    </w:p>
    <w:p w14:paraId="3CF66830" w14:textId="01FD22BA" w:rsidR="0082743B" w:rsidRDefault="0082743B" w:rsidP="006E0DC7">
      <w:pPr>
        <w:pStyle w:val="Heading2"/>
        <w:rPr>
          <w:highlight w:val="yellow"/>
        </w:rPr>
      </w:pPr>
      <w:bookmarkStart w:id="18" w:name="_Toc26275976"/>
    </w:p>
    <w:p w14:paraId="6729D8E3" w14:textId="77777777" w:rsidR="0082743B" w:rsidRPr="0082743B" w:rsidRDefault="0082743B" w:rsidP="0082743B">
      <w:pPr>
        <w:rPr>
          <w:highlight w:val="yellow"/>
        </w:rPr>
      </w:pPr>
    </w:p>
    <w:p w14:paraId="4D4C44ED" w14:textId="77777777" w:rsidR="0082743B" w:rsidRDefault="0082743B" w:rsidP="006E0DC7">
      <w:pPr>
        <w:pStyle w:val="Heading2"/>
        <w:rPr>
          <w:highlight w:val="yellow"/>
        </w:rPr>
      </w:pPr>
    </w:p>
    <w:p w14:paraId="46D4390C" w14:textId="5407E0EA" w:rsidR="000165EE" w:rsidRPr="00C26D2A" w:rsidRDefault="000165EE" w:rsidP="006E0DC7">
      <w:pPr>
        <w:pStyle w:val="Heading2"/>
      </w:pPr>
      <w:bookmarkStart w:id="19" w:name="_Toc65857039"/>
      <w:r w:rsidRPr="00C26D2A">
        <w:t>Required Reviews</w:t>
      </w:r>
      <w:bookmarkEnd w:id="18"/>
      <w:bookmarkEnd w:id="19"/>
      <w:r w:rsidRPr="00C26D2A">
        <w:t xml:space="preserve"> </w:t>
      </w:r>
    </w:p>
    <w:p w14:paraId="4AA52ED6" w14:textId="77777777" w:rsidR="000E1AA0" w:rsidRPr="00C26D2A" w:rsidRDefault="000E1AA0" w:rsidP="000E1AA0"/>
    <w:p w14:paraId="569D5AD3" w14:textId="6D3BEEBD" w:rsidR="000165EE" w:rsidRDefault="000165EE" w:rsidP="006E0DC7">
      <w:pPr>
        <w:ind w:left="360"/>
        <w:rPr>
          <w:rFonts w:asciiTheme="minorHAnsi" w:hAnsiTheme="minorHAnsi" w:cs="Arial"/>
          <w:sz w:val="22"/>
          <w:szCs w:val="22"/>
        </w:rPr>
      </w:pPr>
      <w:r w:rsidRPr="00C26D2A">
        <w:rPr>
          <w:rFonts w:asciiTheme="minorHAnsi" w:hAnsiTheme="minorHAnsi" w:cs="Arial"/>
          <w:sz w:val="22"/>
          <w:szCs w:val="22"/>
        </w:rPr>
        <w:t>As highlighted previously, please note that all entities are required to look into the below checks as part of their submission in terms of data accuracy and integrity.</w:t>
      </w:r>
      <w:r w:rsidRPr="007758A9">
        <w:rPr>
          <w:rFonts w:asciiTheme="minorHAnsi" w:hAnsiTheme="minorHAnsi" w:cs="Arial"/>
          <w:sz w:val="22"/>
          <w:szCs w:val="22"/>
        </w:rPr>
        <w:t xml:space="preserve"> </w:t>
      </w:r>
    </w:p>
    <w:p w14:paraId="2F42B143" w14:textId="77777777" w:rsidR="006E0DC7" w:rsidRPr="007758A9" w:rsidRDefault="006E0DC7" w:rsidP="006E0DC7">
      <w:pPr>
        <w:ind w:left="360"/>
        <w:rPr>
          <w:rFonts w:asciiTheme="minorHAnsi" w:hAnsiTheme="minorHAnsi" w:cs="Arial"/>
          <w:sz w:val="22"/>
          <w:szCs w:val="22"/>
        </w:rPr>
      </w:pPr>
    </w:p>
    <w:tbl>
      <w:tblPr>
        <w:tblpPr w:leftFromText="180" w:rightFromText="180" w:vertAnchor="text" w:horzAnchor="margin" w:tblpXSpec="center" w:tblpY="1"/>
        <w:tblOverlap w:val="never"/>
        <w:tblW w:w="7407" w:type="dxa"/>
        <w:tblLook w:val="04A0" w:firstRow="1" w:lastRow="0" w:firstColumn="1" w:lastColumn="0" w:noHBand="0" w:noVBand="1"/>
      </w:tblPr>
      <w:tblGrid>
        <w:gridCol w:w="4961"/>
        <w:gridCol w:w="1486"/>
        <w:gridCol w:w="960"/>
      </w:tblGrid>
      <w:tr w:rsidR="005730C0" w:rsidRPr="009D3139" w14:paraId="393BA3D3" w14:textId="77777777" w:rsidTr="3C57A6B6">
        <w:trPr>
          <w:trHeight w:val="245"/>
        </w:trPr>
        <w:tc>
          <w:tcPr>
            <w:tcW w:w="4961" w:type="dxa"/>
            <w:vMerge w:val="restart"/>
            <w:tcBorders>
              <w:top w:val="single" w:sz="8" w:space="0" w:color="auto"/>
              <w:left w:val="single" w:sz="8" w:space="0" w:color="auto"/>
              <w:bottom w:val="single" w:sz="8" w:space="0" w:color="000000" w:themeColor="text1"/>
              <w:right w:val="single" w:sz="8" w:space="0" w:color="auto"/>
            </w:tcBorders>
            <w:shd w:val="clear" w:color="auto" w:fill="DCE6F1"/>
            <w:noWrap/>
            <w:vAlign w:val="center"/>
            <w:hideMark/>
          </w:tcPr>
          <w:p w14:paraId="25AC7F4C" w14:textId="77777777" w:rsidR="005730C0" w:rsidRPr="009D3139" w:rsidRDefault="005730C0" w:rsidP="006E0DC7">
            <w:pPr>
              <w:rPr>
                <w:rFonts w:asciiTheme="minorHAnsi" w:hAnsiTheme="minorHAnsi" w:cs="Calibri"/>
                <w:color w:val="000000"/>
                <w:sz w:val="22"/>
                <w:szCs w:val="22"/>
              </w:rPr>
            </w:pPr>
            <w:r w:rsidRPr="009D3139">
              <w:rPr>
                <w:rFonts w:asciiTheme="minorHAnsi" w:hAnsiTheme="minorHAnsi" w:cs="Calibri"/>
                <w:color w:val="000000"/>
                <w:sz w:val="22"/>
                <w:szCs w:val="22"/>
              </w:rPr>
              <w:t>Review:</w:t>
            </w:r>
          </w:p>
        </w:tc>
        <w:tc>
          <w:tcPr>
            <w:tcW w:w="2446" w:type="dxa"/>
            <w:gridSpan w:val="2"/>
            <w:tcBorders>
              <w:top w:val="single" w:sz="8" w:space="0" w:color="auto"/>
              <w:left w:val="nil"/>
              <w:right w:val="single" w:sz="8" w:space="0" w:color="000000" w:themeColor="text1"/>
            </w:tcBorders>
            <w:shd w:val="clear" w:color="auto" w:fill="DCE6F1"/>
          </w:tcPr>
          <w:p w14:paraId="659C537C" w14:textId="77777777" w:rsidR="005730C0" w:rsidRPr="009D3139" w:rsidRDefault="005730C0" w:rsidP="006E0DC7">
            <w:pPr>
              <w:jc w:val="center"/>
              <w:rPr>
                <w:rFonts w:asciiTheme="minorHAnsi" w:hAnsiTheme="minorHAnsi" w:cs="Calibri"/>
                <w:b/>
                <w:bCs/>
                <w:color w:val="000000"/>
                <w:sz w:val="22"/>
                <w:szCs w:val="22"/>
              </w:rPr>
            </w:pPr>
            <w:r w:rsidRPr="009D3139">
              <w:rPr>
                <w:rFonts w:asciiTheme="minorHAnsi" w:hAnsiTheme="minorHAnsi" w:cs="Calibri"/>
                <w:b/>
                <w:bCs/>
                <w:color w:val="000000"/>
                <w:sz w:val="22"/>
                <w:szCs w:val="22"/>
              </w:rPr>
              <w:t>Applicable</w:t>
            </w:r>
          </w:p>
        </w:tc>
      </w:tr>
      <w:tr w:rsidR="00FC2971" w:rsidRPr="00FB1371" w14:paraId="392F08C1" w14:textId="77777777" w:rsidTr="3C57A6B6">
        <w:trPr>
          <w:trHeight w:val="245"/>
        </w:trPr>
        <w:tc>
          <w:tcPr>
            <w:tcW w:w="4961" w:type="dxa"/>
            <w:vMerge/>
            <w:vAlign w:val="center"/>
            <w:hideMark/>
          </w:tcPr>
          <w:p w14:paraId="40089F15" w14:textId="77777777" w:rsidR="00FC2971" w:rsidRPr="00FB1371" w:rsidRDefault="00FC2971" w:rsidP="006E0DC7">
            <w:pPr>
              <w:rPr>
                <w:rFonts w:asciiTheme="minorHAnsi" w:hAnsiTheme="minorHAnsi" w:cs="Calibri"/>
                <w:color w:val="000000"/>
                <w:sz w:val="22"/>
                <w:szCs w:val="22"/>
              </w:rPr>
            </w:pPr>
          </w:p>
        </w:tc>
        <w:tc>
          <w:tcPr>
            <w:tcW w:w="1486" w:type="dxa"/>
            <w:tcBorders>
              <w:top w:val="nil"/>
              <w:bottom w:val="single" w:sz="8" w:space="0" w:color="auto"/>
              <w:right w:val="single" w:sz="4" w:space="0" w:color="auto"/>
            </w:tcBorders>
            <w:shd w:val="clear" w:color="auto" w:fill="DCE6F1"/>
          </w:tcPr>
          <w:p w14:paraId="25CBC2C5" w14:textId="287A0070" w:rsidR="00FC2971" w:rsidRPr="005730C0" w:rsidRDefault="00FC2971" w:rsidP="006E0DC7">
            <w:pPr>
              <w:jc w:val="center"/>
              <w:rPr>
                <w:rFonts w:asciiTheme="minorHAnsi" w:hAnsiTheme="minorHAnsi" w:cs="Calibri"/>
                <w:color w:val="000000"/>
                <w:sz w:val="22"/>
                <w:szCs w:val="22"/>
              </w:rPr>
            </w:pPr>
            <w:r w:rsidRPr="005730C0">
              <w:rPr>
                <w:rFonts w:asciiTheme="minorHAnsi" w:hAnsiTheme="minorHAnsi" w:cs="Calibri"/>
                <w:color w:val="000000"/>
                <w:sz w:val="22"/>
                <w:szCs w:val="22"/>
              </w:rPr>
              <w:t>Q</w:t>
            </w:r>
            <w:r>
              <w:rPr>
                <w:rFonts w:asciiTheme="minorHAnsi" w:hAnsiTheme="minorHAnsi" w:cs="Calibri"/>
                <w:color w:val="000000"/>
                <w:sz w:val="22"/>
                <w:szCs w:val="22"/>
              </w:rPr>
              <w:t>1</w:t>
            </w:r>
          </w:p>
        </w:tc>
        <w:tc>
          <w:tcPr>
            <w:tcW w:w="960" w:type="dxa"/>
            <w:tcBorders>
              <w:top w:val="nil"/>
              <w:left w:val="single" w:sz="4" w:space="0" w:color="auto"/>
              <w:bottom w:val="single" w:sz="8" w:space="0" w:color="auto"/>
              <w:right w:val="single" w:sz="8" w:space="0" w:color="auto"/>
            </w:tcBorders>
            <w:shd w:val="clear" w:color="auto" w:fill="DCE6F1"/>
            <w:noWrap/>
            <w:vAlign w:val="center"/>
            <w:hideMark/>
          </w:tcPr>
          <w:p w14:paraId="14FBC6C0" w14:textId="0131D406" w:rsidR="00FC2971" w:rsidRPr="00FB1371" w:rsidRDefault="00FC2971" w:rsidP="006E0DC7">
            <w:pPr>
              <w:jc w:val="center"/>
              <w:rPr>
                <w:rFonts w:asciiTheme="minorHAnsi" w:hAnsiTheme="minorHAnsi" w:cs="Calibri"/>
                <w:color w:val="000000"/>
                <w:sz w:val="22"/>
                <w:szCs w:val="22"/>
              </w:rPr>
            </w:pPr>
            <w:r w:rsidRPr="00FB1371">
              <w:rPr>
                <w:rFonts w:asciiTheme="minorHAnsi" w:hAnsiTheme="minorHAnsi" w:cs="Calibri"/>
                <w:color w:val="000000"/>
                <w:sz w:val="22"/>
                <w:szCs w:val="22"/>
              </w:rPr>
              <w:t>SOP</w:t>
            </w:r>
            <w:r>
              <w:rPr>
                <w:rFonts w:asciiTheme="minorHAnsi" w:hAnsiTheme="minorHAnsi" w:cs="Calibri"/>
                <w:color w:val="000000"/>
                <w:sz w:val="22"/>
                <w:szCs w:val="22"/>
              </w:rPr>
              <w:t>04</w:t>
            </w:r>
          </w:p>
        </w:tc>
      </w:tr>
      <w:tr w:rsidR="00FC2971" w:rsidRPr="00FB1371" w14:paraId="2470E916" w14:textId="77777777" w:rsidTr="3C57A6B6">
        <w:trPr>
          <w:trHeight w:val="245"/>
        </w:trPr>
        <w:tc>
          <w:tcPr>
            <w:tcW w:w="4961" w:type="dxa"/>
            <w:tcBorders>
              <w:top w:val="nil"/>
              <w:left w:val="single" w:sz="8" w:space="0" w:color="auto"/>
              <w:bottom w:val="single" w:sz="8" w:space="0" w:color="auto"/>
              <w:right w:val="single" w:sz="8" w:space="0" w:color="auto"/>
            </w:tcBorders>
            <w:shd w:val="clear" w:color="auto" w:fill="FFFFFF" w:themeFill="background1"/>
            <w:noWrap/>
            <w:vAlign w:val="center"/>
            <w:hideMark/>
          </w:tcPr>
          <w:p w14:paraId="5C6FB824" w14:textId="77777777" w:rsidR="00FC2971" w:rsidRPr="00FB1371" w:rsidRDefault="00FC2971" w:rsidP="006E0DC7">
            <w:pPr>
              <w:rPr>
                <w:rFonts w:asciiTheme="minorHAnsi" w:hAnsiTheme="minorHAnsi" w:cs="Calibri"/>
                <w:i/>
                <w:iCs/>
                <w:color w:val="000000"/>
                <w:sz w:val="22"/>
                <w:szCs w:val="22"/>
              </w:rPr>
            </w:pPr>
            <w:r w:rsidRPr="00FB1371">
              <w:rPr>
                <w:rFonts w:asciiTheme="minorHAnsi" w:hAnsiTheme="minorHAnsi" w:cs="Calibri"/>
                <w:i/>
                <w:iCs/>
                <w:color w:val="000000"/>
                <w:sz w:val="22"/>
                <w:szCs w:val="22"/>
              </w:rPr>
              <w:t>FI/COPA mismatches</w:t>
            </w:r>
          </w:p>
        </w:tc>
        <w:tc>
          <w:tcPr>
            <w:tcW w:w="1486" w:type="dxa"/>
            <w:tcBorders>
              <w:top w:val="single" w:sz="8" w:space="0" w:color="auto"/>
              <w:bottom w:val="single" w:sz="8" w:space="0" w:color="auto"/>
              <w:right w:val="single" w:sz="4" w:space="0" w:color="auto"/>
            </w:tcBorders>
            <w:shd w:val="clear" w:color="auto" w:fill="FFFFFF" w:themeFill="background1"/>
            <w:vAlign w:val="center"/>
          </w:tcPr>
          <w:p w14:paraId="44F829B9" w14:textId="77777777" w:rsidR="00FC2971" w:rsidRPr="005730C0" w:rsidRDefault="00FC2971" w:rsidP="006E0DC7">
            <w:pPr>
              <w:jc w:val="center"/>
              <w:rPr>
                <w:rFonts w:asciiTheme="minorHAnsi" w:hAnsiTheme="minorHAnsi" w:cs="Calibri"/>
                <w:color w:val="000000"/>
                <w:sz w:val="22"/>
                <w:szCs w:val="22"/>
              </w:rPr>
            </w:pPr>
            <w:r w:rsidRPr="009B38DE">
              <w:rPr>
                <w:rFonts w:asciiTheme="minorHAnsi" w:hAnsiTheme="minorHAnsi" w:cs="Calibri"/>
                <w:color w:val="000000"/>
                <w:sz w:val="22"/>
                <w:szCs w:val="22"/>
              </w:rPr>
              <w:t>Yes</w:t>
            </w:r>
          </w:p>
        </w:tc>
        <w:tc>
          <w:tcPr>
            <w:tcW w:w="960" w:type="dxa"/>
            <w:tcBorders>
              <w:top w:val="single" w:sz="8" w:space="0" w:color="auto"/>
              <w:left w:val="single" w:sz="4" w:space="0" w:color="auto"/>
              <w:bottom w:val="single" w:sz="8" w:space="0" w:color="auto"/>
              <w:right w:val="single" w:sz="8" w:space="0" w:color="auto"/>
            </w:tcBorders>
            <w:shd w:val="clear" w:color="auto" w:fill="FFFFFF" w:themeFill="background1"/>
            <w:noWrap/>
            <w:vAlign w:val="center"/>
            <w:hideMark/>
          </w:tcPr>
          <w:p w14:paraId="7F658694" w14:textId="77777777" w:rsidR="00FC2971" w:rsidRPr="00FB1371" w:rsidRDefault="00FC2971" w:rsidP="006E0DC7">
            <w:pPr>
              <w:jc w:val="center"/>
              <w:rPr>
                <w:rFonts w:asciiTheme="minorHAnsi" w:hAnsiTheme="minorHAnsi" w:cs="Calibri"/>
                <w:color w:val="000000"/>
                <w:sz w:val="22"/>
                <w:szCs w:val="22"/>
              </w:rPr>
            </w:pPr>
            <w:r w:rsidRPr="00FB1371">
              <w:rPr>
                <w:rFonts w:asciiTheme="minorHAnsi" w:hAnsiTheme="minorHAnsi" w:cs="Calibri"/>
                <w:color w:val="000000"/>
                <w:sz w:val="22"/>
                <w:szCs w:val="22"/>
              </w:rPr>
              <w:t>Yes</w:t>
            </w:r>
          </w:p>
        </w:tc>
      </w:tr>
      <w:tr w:rsidR="00FC2971" w:rsidRPr="00FB1371" w14:paraId="77D09CD7" w14:textId="77777777" w:rsidTr="3C57A6B6">
        <w:trPr>
          <w:trHeight w:val="245"/>
        </w:trPr>
        <w:tc>
          <w:tcPr>
            <w:tcW w:w="4961" w:type="dxa"/>
            <w:tcBorders>
              <w:top w:val="nil"/>
              <w:left w:val="single" w:sz="8" w:space="0" w:color="auto"/>
              <w:bottom w:val="single" w:sz="8" w:space="0" w:color="auto"/>
              <w:right w:val="single" w:sz="8" w:space="0" w:color="auto"/>
            </w:tcBorders>
            <w:shd w:val="clear" w:color="auto" w:fill="FFFFFF" w:themeFill="background1"/>
            <w:noWrap/>
            <w:vAlign w:val="center"/>
            <w:hideMark/>
          </w:tcPr>
          <w:p w14:paraId="1AAABB40" w14:textId="77777777" w:rsidR="00FC2971" w:rsidRPr="00FB1371" w:rsidRDefault="00FC2971" w:rsidP="006E0DC7">
            <w:pPr>
              <w:rPr>
                <w:rFonts w:asciiTheme="minorHAnsi" w:hAnsiTheme="minorHAnsi" w:cs="Calibri"/>
                <w:i/>
                <w:iCs/>
                <w:color w:val="000000"/>
                <w:sz w:val="22"/>
                <w:szCs w:val="22"/>
              </w:rPr>
            </w:pPr>
            <w:r w:rsidRPr="00FB1371">
              <w:rPr>
                <w:rFonts w:asciiTheme="minorHAnsi" w:hAnsiTheme="minorHAnsi" w:cs="Calibri"/>
                <w:i/>
                <w:iCs/>
                <w:color w:val="000000"/>
                <w:sz w:val="22"/>
                <w:szCs w:val="22"/>
              </w:rPr>
              <w:t>Full Set of Financials</w:t>
            </w:r>
          </w:p>
        </w:tc>
        <w:tc>
          <w:tcPr>
            <w:tcW w:w="1486" w:type="dxa"/>
            <w:tcBorders>
              <w:top w:val="single" w:sz="8" w:space="0" w:color="auto"/>
              <w:bottom w:val="single" w:sz="8" w:space="0" w:color="auto"/>
              <w:right w:val="single" w:sz="4" w:space="0" w:color="auto"/>
            </w:tcBorders>
            <w:shd w:val="clear" w:color="auto" w:fill="FFFFFF" w:themeFill="background1"/>
            <w:vAlign w:val="center"/>
          </w:tcPr>
          <w:p w14:paraId="22DE39F4" w14:textId="4572F413" w:rsidR="00FC2971" w:rsidRPr="0055283B" w:rsidRDefault="00FC2971" w:rsidP="006E0DC7">
            <w:pPr>
              <w:jc w:val="center"/>
              <w:rPr>
                <w:rFonts w:asciiTheme="minorHAnsi" w:hAnsiTheme="minorHAnsi" w:cs="Calibri"/>
                <w:color w:val="000000"/>
                <w:sz w:val="22"/>
                <w:szCs w:val="22"/>
              </w:rPr>
            </w:pPr>
            <w:r w:rsidRPr="0055283B">
              <w:rPr>
                <w:rFonts w:asciiTheme="minorHAnsi" w:hAnsiTheme="minorHAnsi" w:cs="Calibri"/>
                <w:color w:val="000000"/>
                <w:sz w:val="22"/>
                <w:szCs w:val="22"/>
              </w:rPr>
              <w:t>No (P&amp;L up to APFO, B/S optional)</w:t>
            </w:r>
          </w:p>
        </w:tc>
        <w:tc>
          <w:tcPr>
            <w:tcW w:w="960" w:type="dxa"/>
            <w:tcBorders>
              <w:top w:val="single" w:sz="8" w:space="0" w:color="auto"/>
              <w:left w:val="single" w:sz="4" w:space="0" w:color="auto"/>
              <w:bottom w:val="single" w:sz="8" w:space="0" w:color="auto"/>
              <w:right w:val="single" w:sz="8" w:space="0" w:color="auto"/>
            </w:tcBorders>
            <w:shd w:val="clear" w:color="auto" w:fill="FFFFFF" w:themeFill="background1"/>
            <w:noWrap/>
            <w:vAlign w:val="center"/>
            <w:hideMark/>
          </w:tcPr>
          <w:p w14:paraId="426205DB" w14:textId="77777777" w:rsidR="00FC2971" w:rsidRPr="00FB1371" w:rsidRDefault="00FC2971" w:rsidP="006E0DC7">
            <w:pPr>
              <w:jc w:val="center"/>
              <w:rPr>
                <w:rFonts w:asciiTheme="minorHAnsi" w:hAnsiTheme="minorHAnsi" w:cs="Calibri"/>
                <w:color w:val="000000"/>
                <w:sz w:val="22"/>
                <w:szCs w:val="22"/>
              </w:rPr>
            </w:pPr>
            <w:r w:rsidRPr="00FB1371">
              <w:rPr>
                <w:rFonts w:asciiTheme="minorHAnsi" w:hAnsiTheme="minorHAnsi" w:cs="Calibri"/>
                <w:color w:val="000000"/>
                <w:sz w:val="22"/>
                <w:szCs w:val="22"/>
              </w:rPr>
              <w:t>Yes</w:t>
            </w:r>
          </w:p>
        </w:tc>
      </w:tr>
      <w:tr w:rsidR="00FC2971" w:rsidRPr="00FB1371" w14:paraId="43DB5433" w14:textId="77777777" w:rsidTr="3C57A6B6">
        <w:trPr>
          <w:trHeight w:val="245"/>
        </w:trPr>
        <w:tc>
          <w:tcPr>
            <w:tcW w:w="4961" w:type="dxa"/>
            <w:tcBorders>
              <w:top w:val="nil"/>
              <w:left w:val="single" w:sz="8" w:space="0" w:color="auto"/>
              <w:bottom w:val="single" w:sz="8" w:space="0" w:color="auto"/>
              <w:right w:val="single" w:sz="8" w:space="0" w:color="auto"/>
            </w:tcBorders>
            <w:shd w:val="clear" w:color="auto" w:fill="FFFFFF" w:themeFill="background1"/>
            <w:noWrap/>
            <w:vAlign w:val="center"/>
            <w:hideMark/>
          </w:tcPr>
          <w:p w14:paraId="191DCBA9" w14:textId="77777777" w:rsidR="00FC2971" w:rsidRPr="00FB1371" w:rsidRDefault="00FC2971" w:rsidP="006E0DC7">
            <w:pPr>
              <w:rPr>
                <w:rFonts w:asciiTheme="minorHAnsi" w:hAnsiTheme="minorHAnsi" w:cs="Calibri"/>
                <w:i/>
                <w:iCs/>
                <w:color w:val="000000"/>
                <w:sz w:val="22"/>
                <w:szCs w:val="22"/>
              </w:rPr>
            </w:pPr>
            <w:r w:rsidRPr="00FB1371">
              <w:rPr>
                <w:rFonts w:asciiTheme="minorHAnsi" w:hAnsiTheme="minorHAnsi" w:cs="Calibri"/>
                <w:i/>
                <w:iCs/>
                <w:color w:val="000000"/>
                <w:sz w:val="22"/>
                <w:szCs w:val="22"/>
              </w:rPr>
              <w:t>Adjusting Items</w:t>
            </w:r>
          </w:p>
        </w:tc>
        <w:tc>
          <w:tcPr>
            <w:tcW w:w="1486" w:type="dxa"/>
            <w:tcBorders>
              <w:top w:val="single" w:sz="8" w:space="0" w:color="auto"/>
              <w:bottom w:val="single" w:sz="8" w:space="0" w:color="auto"/>
              <w:right w:val="single" w:sz="4" w:space="0" w:color="auto"/>
            </w:tcBorders>
            <w:shd w:val="clear" w:color="auto" w:fill="FFFFFF" w:themeFill="background1"/>
            <w:vAlign w:val="center"/>
          </w:tcPr>
          <w:p w14:paraId="271AC712" w14:textId="7368146C" w:rsidR="00FC2971" w:rsidRPr="005730C0" w:rsidRDefault="00FC2971" w:rsidP="006E0DC7">
            <w:pPr>
              <w:jc w:val="center"/>
              <w:rPr>
                <w:rFonts w:asciiTheme="minorHAnsi" w:hAnsiTheme="minorHAnsi" w:cs="Calibri"/>
                <w:color w:val="000000"/>
                <w:sz w:val="22"/>
                <w:szCs w:val="22"/>
              </w:rPr>
            </w:pPr>
            <w:r w:rsidRPr="002807FF">
              <w:rPr>
                <w:rFonts w:asciiTheme="minorHAnsi" w:hAnsiTheme="minorHAnsi" w:cs="Calibri"/>
                <w:color w:val="000000"/>
                <w:sz w:val="22"/>
                <w:szCs w:val="22"/>
              </w:rPr>
              <w:t>No</w:t>
            </w:r>
          </w:p>
        </w:tc>
        <w:tc>
          <w:tcPr>
            <w:tcW w:w="960" w:type="dxa"/>
            <w:tcBorders>
              <w:top w:val="single" w:sz="8" w:space="0" w:color="auto"/>
              <w:left w:val="single" w:sz="4" w:space="0" w:color="auto"/>
              <w:bottom w:val="single" w:sz="8" w:space="0" w:color="auto"/>
              <w:right w:val="single" w:sz="8" w:space="0" w:color="auto"/>
            </w:tcBorders>
            <w:shd w:val="clear" w:color="auto" w:fill="FFFFFF" w:themeFill="background1"/>
            <w:noWrap/>
            <w:vAlign w:val="center"/>
            <w:hideMark/>
          </w:tcPr>
          <w:p w14:paraId="4953CB9D" w14:textId="77777777" w:rsidR="00FC2971" w:rsidRPr="00FB1371" w:rsidRDefault="00FC2971" w:rsidP="006E0DC7">
            <w:pPr>
              <w:jc w:val="center"/>
              <w:rPr>
                <w:rFonts w:asciiTheme="minorHAnsi" w:hAnsiTheme="minorHAnsi" w:cs="Calibri"/>
                <w:color w:val="000000"/>
                <w:sz w:val="22"/>
                <w:szCs w:val="22"/>
              </w:rPr>
            </w:pPr>
            <w:r w:rsidRPr="00FB1371">
              <w:rPr>
                <w:rFonts w:asciiTheme="minorHAnsi" w:hAnsiTheme="minorHAnsi" w:cs="Calibri"/>
                <w:color w:val="000000"/>
                <w:sz w:val="22"/>
                <w:szCs w:val="22"/>
              </w:rPr>
              <w:t>Yes</w:t>
            </w:r>
          </w:p>
        </w:tc>
      </w:tr>
      <w:tr w:rsidR="00FC2971" w:rsidRPr="00FB1371" w14:paraId="6E2ABA6F" w14:textId="77777777" w:rsidTr="3C57A6B6">
        <w:trPr>
          <w:trHeight w:val="245"/>
        </w:trPr>
        <w:tc>
          <w:tcPr>
            <w:tcW w:w="4961" w:type="dxa"/>
            <w:tcBorders>
              <w:top w:val="nil"/>
              <w:left w:val="single" w:sz="8" w:space="0" w:color="auto"/>
              <w:bottom w:val="single" w:sz="8" w:space="0" w:color="auto"/>
              <w:right w:val="single" w:sz="8" w:space="0" w:color="auto"/>
            </w:tcBorders>
            <w:shd w:val="clear" w:color="auto" w:fill="FFFFFF" w:themeFill="background1"/>
            <w:noWrap/>
            <w:vAlign w:val="center"/>
            <w:hideMark/>
          </w:tcPr>
          <w:p w14:paraId="503A08A9" w14:textId="77777777" w:rsidR="00FC2971" w:rsidRPr="00FB1371" w:rsidRDefault="00FC2971" w:rsidP="006E0DC7">
            <w:pPr>
              <w:rPr>
                <w:rFonts w:asciiTheme="minorHAnsi" w:hAnsiTheme="minorHAnsi" w:cs="Calibri"/>
                <w:i/>
                <w:iCs/>
                <w:color w:val="000000"/>
                <w:sz w:val="22"/>
                <w:szCs w:val="22"/>
              </w:rPr>
            </w:pPr>
            <w:r w:rsidRPr="00FB1371">
              <w:rPr>
                <w:rFonts w:asciiTheme="minorHAnsi" w:hAnsiTheme="minorHAnsi" w:cs="Calibri"/>
                <w:i/>
                <w:iCs/>
                <w:color w:val="000000"/>
                <w:sz w:val="22"/>
                <w:szCs w:val="22"/>
              </w:rPr>
              <w:t>Net Finance Costs and Tax</w:t>
            </w:r>
          </w:p>
        </w:tc>
        <w:tc>
          <w:tcPr>
            <w:tcW w:w="1486" w:type="dxa"/>
            <w:tcBorders>
              <w:top w:val="single" w:sz="8" w:space="0" w:color="auto"/>
              <w:bottom w:val="single" w:sz="8" w:space="0" w:color="auto"/>
              <w:right w:val="single" w:sz="4" w:space="0" w:color="auto"/>
            </w:tcBorders>
            <w:shd w:val="clear" w:color="auto" w:fill="FFFFFF" w:themeFill="background1"/>
            <w:vAlign w:val="center"/>
          </w:tcPr>
          <w:p w14:paraId="5D6B16F5" w14:textId="207A2765" w:rsidR="00FC2971" w:rsidRPr="005730C0" w:rsidRDefault="00FC2971" w:rsidP="006E0DC7">
            <w:pPr>
              <w:jc w:val="center"/>
              <w:rPr>
                <w:rFonts w:asciiTheme="minorHAnsi" w:hAnsiTheme="minorHAnsi" w:cs="Calibri"/>
                <w:color w:val="000000"/>
                <w:sz w:val="22"/>
                <w:szCs w:val="22"/>
              </w:rPr>
            </w:pPr>
            <w:r w:rsidRPr="0055283B">
              <w:rPr>
                <w:rFonts w:asciiTheme="minorHAnsi" w:hAnsiTheme="minorHAnsi" w:cs="Calibri"/>
                <w:color w:val="000000"/>
                <w:sz w:val="22"/>
                <w:szCs w:val="22"/>
              </w:rPr>
              <w:t>No</w:t>
            </w:r>
          </w:p>
        </w:tc>
        <w:tc>
          <w:tcPr>
            <w:tcW w:w="960" w:type="dxa"/>
            <w:tcBorders>
              <w:top w:val="single" w:sz="8" w:space="0" w:color="auto"/>
              <w:left w:val="single" w:sz="4" w:space="0" w:color="auto"/>
              <w:bottom w:val="single" w:sz="8" w:space="0" w:color="auto"/>
              <w:right w:val="single" w:sz="8" w:space="0" w:color="auto"/>
            </w:tcBorders>
            <w:shd w:val="clear" w:color="auto" w:fill="FFFFFF" w:themeFill="background1"/>
            <w:noWrap/>
            <w:vAlign w:val="center"/>
            <w:hideMark/>
          </w:tcPr>
          <w:p w14:paraId="705C8D7E" w14:textId="77777777" w:rsidR="00FC2971" w:rsidRPr="00FB1371" w:rsidRDefault="00FC2971" w:rsidP="006E0DC7">
            <w:pPr>
              <w:jc w:val="center"/>
              <w:rPr>
                <w:rFonts w:asciiTheme="minorHAnsi" w:hAnsiTheme="minorHAnsi" w:cs="Calibri"/>
                <w:color w:val="000000"/>
                <w:sz w:val="22"/>
                <w:szCs w:val="22"/>
              </w:rPr>
            </w:pPr>
            <w:r w:rsidRPr="00FB1371">
              <w:rPr>
                <w:rFonts w:asciiTheme="minorHAnsi" w:hAnsiTheme="minorHAnsi" w:cs="Calibri"/>
                <w:color w:val="000000"/>
                <w:sz w:val="22"/>
                <w:szCs w:val="22"/>
              </w:rPr>
              <w:t>Yes</w:t>
            </w:r>
          </w:p>
        </w:tc>
      </w:tr>
      <w:tr w:rsidR="00FC2971" w:rsidRPr="00FB1371" w14:paraId="53616ECE" w14:textId="77777777" w:rsidTr="3C57A6B6">
        <w:trPr>
          <w:trHeight w:val="245"/>
        </w:trPr>
        <w:tc>
          <w:tcPr>
            <w:tcW w:w="4961" w:type="dxa"/>
            <w:tcBorders>
              <w:top w:val="nil"/>
              <w:left w:val="single" w:sz="8" w:space="0" w:color="auto"/>
              <w:bottom w:val="single" w:sz="8" w:space="0" w:color="auto"/>
              <w:right w:val="single" w:sz="8" w:space="0" w:color="auto"/>
            </w:tcBorders>
            <w:shd w:val="clear" w:color="auto" w:fill="FFFFFF" w:themeFill="background1"/>
            <w:noWrap/>
            <w:vAlign w:val="center"/>
            <w:hideMark/>
          </w:tcPr>
          <w:p w14:paraId="783F222A" w14:textId="77777777" w:rsidR="00FC2971" w:rsidRPr="00FB1371" w:rsidRDefault="00FC2971" w:rsidP="006E0DC7">
            <w:pPr>
              <w:rPr>
                <w:rFonts w:asciiTheme="minorHAnsi" w:hAnsiTheme="minorHAnsi" w:cs="Calibri"/>
                <w:i/>
                <w:iCs/>
                <w:color w:val="000000"/>
                <w:sz w:val="22"/>
                <w:szCs w:val="22"/>
              </w:rPr>
            </w:pPr>
            <w:r w:rsidRPr="00FB1371">
              <w:rPr>
                <w:rFonts w:asciiTheme="minorHAnsi" w:hAnsiTheme="minorHAnsi" w:cs="Calibri"/>
                <w:i/>
                <w:iCs/>
                <w:color w:val="000000"/>
                <w:sz w:val="22"/>
                <w:szCs w:val="22"/>
              </w:rPr>
              <w:t>Minorities (See section 2.2 )</w:t>
            </w:r>
          </w:p>
        </w:tc>
        <w:tc>
          <w:tcPr>
            <w:tcW w:w="1486" w:type="dxa"/>
            <w:tcBorders>
              <w:top w:val="single" w:sz="8" w:space="0" w:color="auto"/>
              <w:bottom w:val="single" w:sz="8" w:space="0" w:color="auto"/>
              <w:right w:val="single" w:sz="4" w:space="0" w:color="auto"/>
            </w:tcBorders>
            <w:shd w:val="clear" w:color="auto" w:fill="FFFFFF" w:themeFill="background1"/>
            <w:vAlign w:val="center"/>
          </w:tcPr>
          <w:p w14:paraId="290EB08D" w14:textId="77777777" w:rsidR="00FC2971" w:rsidRPr="005730C0" w:rsidRDefault="00FC2971" w:rsidP="006E0DC7">
            <w:pPr>
              <w:jc w:val="center"/>
              <w:rPr>
                <w:rFonts w:asciiTheme="minorHAnsi" w:hAnsiTheme="minorHAnsi" w:cs="Calibri"/>
                <w:color w:val="000000"/>
                <w:sz w:val="22"/>
                <w:szCs w:val="22"/>
              </w:rPr>
            </w:pPr>
            <w:r w:rsidRPr="005730C0">
              <w:rPr>
                <w:rFonts w:asciiTheme="minorHAnsi" w:hAnsiTheme="minorHAnsi" w:cs="Calibri"/>
                <w:color w:val="000000"/>
                <w:sz w:val="22"/>
                <w:szCs w:val="22"/>
              </w:rPr>
              <w:t>Yes</w:t>
            </w:r>
          </w:p>
        </w:tc>
        <w:tc>
          <w:tcPr>
            <w:tcW w:w="960" w:type="dxa"/>
            <w:tcBorders>
              <w:top w:val="single" w:sz="8" w:space="0" w:color="auto"/>
              <w:left w:val="single" w:sz="4" w:space="0" w:color="auto"/>
              <w:bottom w:val="single" w:sz="8" w:space="0" w:color="auto"/>
              <w:right w:val="single" w:sz="8" w:space="0" w:color="auto"/>
            </w:tcBorders>
            <w:shd w:val="clear" w:color="auto" w:fill="FFFFFF" w:themeFill="background1"/>
            <w:noWrap/>
            <w:vAlign w:val="center"/>
            <w:hideMark/>
          </w:tcPr>
          <w:p w14:paraId="3397DE7A" w14:textId="77777777" w:rsidR="00FC2971" w:rsidRPr="00FB1371" w:rsidRDefault="00FC2971" w:rsidP="006E0DC7">
            <w:pPr>
              <w:jc w:val="center"/>
              <w:rPr>
                <w:rFonts w:asciiTheme="minorHAnsi" w:hAnsiTheme="minorHAnsi" w:cs="Calibri"/>
                <w:color w:val="000000"/>
                <w:sz w:val="22"/>
                <w:szCs w:val="22"/>
              </w:rPr>
            </w:pPr>
            <w:r w:rsidRPr="00FB1371">
              <w:rPr>
                <w:rFonts w:asciiTheme="minorHAnsi" w:hAnsiTheme="minorHAnsi" w:cs="Calibri"/>
                <w:color w:val="000000"/>
                <w:sz w:val="22"/>
                <w:szCs w:val="22"/>
              </w:rPr>
              <w:t>Yes</w:t>
            </w:r>
          </w:p>
        </w:tc>
      </w:tr>
      <w:tr w:rsidR="00FC2971" w:rsidRPr="00FB1371" w14:paraId="4CACAA61" w14:textId="77777777" w:rsidTr="3C57A6B6">
        <w:trPr>
          <w:trHeight w:val="245"/>
        </w:trPr>
        <w:tc>
          <w:tcPr>
            <w:tcW w:w="4961" w:type="dxa"/>
            <w:tcBorders>
              <w:top w:val="nil"/>
              <w:left w:val="single" w:sz="8" w:space="0" w:color="auto"/>
              <w:bottom w:val="single" w:sz="8" w:space="0" w:color="auto"/>
              <w:right w:val="single" w:sz="8" w:space="0" w:color="auto"/>
            </w:tcBorders>
            <w:shd w:val="clear" w:color="auto" w:fill="FFFFFF" w:themeFill="background1"/>
            <w:noWrap/>
            <w:vAlign w:val="center"/>
            <w:hideMark/>
          </w:tcPr>
          <w:p w14:paraId="5BE4B0D9" w14:textId="77777777" w:rsidR="00FC2971" w:rsidRPr="00FB1371" w:rsidRDefault="00FC2971" w:rsidP="006E0DC7">
            <w:pPr>
              <w:rPr>
                <w:rFonts w:asciiTheme="minorHAnsi" w:hAnsiTheme="minorHAnsi" w:cs="Calibri"/>
                <w:i/>
                <w:iCs/>
                <w:color w:val="000000"/>
                <w:sz w:val="22"/>
                <w:szCs w:val="22"/>
              </w:rPr>
            </w:pPr>
            <w:r w:rsidRPr="00FB1371">
              <w:rPr>
                <w:rFonts w:asciiTheme="minorHAnsi" w:hAnsiTheme="minorHAnsi" w:cs="Calibri"/>
                <w:i/>
                <w:iCs/>
                <w:color w:val="000000"/>
                <w:sz w:val="22"/>
                <w:szCs w:val="22"/>
              </w:rPr>
              <w:t>Associates (See section 2.2)</w:t>
            </w:r>
          </w:p>
        </w:tc>
        <w:tc>
          <w:tcPr>
            <w:tcW w:w="1486" w:type="dxa"/>
            <w:tcBorders>
              <w:top w:val="single" w:sz="8" w:space="0" w:color="auto"/>
              <w:bottom w:val="single" w:sz="8" w:space="0" w:color="auto"/>
              <w:right w:val="single" w:sz="4" w:space="0" w:color="auto"/>
            </w:tcBorders>
            <w:shd w:val="clear" w:color="auto" w:fill="FFFFFF" w:themeFill="background1"/>
            <w:vAlign w:val="center"/>
          </w:tcPr>
          <w:p w14:paraId="6F6150C4" w14:textId="6E5C7CA1" w:rsidR="00FC2971" w:rsidRPr="005730C0" w:rsidRDefault="00FC2971" w:rsidP="006E0DC7">
            <w:pPr>
              <w:jc w:val="center"/>
              <w:rPr>
                <w:rFonts w:asciiTheme="minorHAnsi" w:hAnsiTheme="minorHAnsi" w:cs="Calibri"/>
                <w:color w:val="000000"/>
                <w:sz w:val="22"/>
                <w:szCs w:val="22"/>
              </w:rPr>
            </w:pPr>
            <w:r>
              <w:rPr>
                <w:rFonts w:asciiTheme="minorHAnsi" w:hAnsiTheme="minorHAnsi" w:cs="Calibri"/>
                <w:color w:val="000000"/>
                <w:sz w:val="22"/>
                <w:szCs w:val="22"/>
              </w:rPr>
              <w:t>No</w:t>
            </w:r>
          </w:p>
        </w:tc>
        <w:tc>
          <w:tcPr>
            <w:tcW w:w="960" w:type="dxa"/>
            <w:tcBorders>
              <w:top w:val="single" w:sz="8" w:space="0" w:color="auto"/>
              <w:left w:val="single" w:sz="4" w:space="0" w:color="auto"/>
              <w:bottom w:val="single" w:sz="8" w:space="0" w:color="auto"/>
              <w:right w:val="single" w:sz="8" w:space="0" w:color="auto"/>
            </w:tcBorders>
            <w:shd w:val="clear" w:color="auto" w:fill="FFFFFF" w:themeFill="background1"/>
            <w:noWrap/>
            <w:vAlign w:val="center"/>
            <w:hideMark/>
          </w:tcPr>
          <w:p w14:paraId="03646A8A" w14:textId="77777777" w:rsidR="00FC2971" w:rsidRPr="00FB1371" w:rsidRDefault="00FC2971" w:rsidP="006E0DC7">
            <w:pPr>
              <w:jc w:val="center"/>
              <w:rPr>
                <w:rFonts w:asciiTheme="minorHAnsi" w:hAnsiTheme="minorHAnsi" w:cs="Calibri"/>
                <w:color w:val="000000"/>
                <w:sz w:val="22"/>
                <w:szCs w:val="22"/>
              </w:rPr>
            </w:pPr>
            <w:r w:rsidRPr="00FB1371">
              <w:rPr>
                <w:rFonts w:asciiTheme="minorHAnsi" w:hAnsiTheme="minorHAnsi" w:cs="Calibri"/>
                <w:color w:val="000000"/>
                <w:sz w:val="22"/>
                <w:szCs w:val="22"/>
              </w:rPr>
              <w:t>Yes</w:t>
            </w:r>
          </w:p>
        </w:tc>
      </w:tr>
      <w:tr w:rsidR="00FC2971" w:rsidRPr="00FB1371" w14:paraId="62BD013E" w14:textId="77777777" w:rsidTr="3C57A6B6">
        <w:trPr>
          <w:trHeight w:val="128"/>
        </w:trPr>
        <w:tc>
          <w:tcPr>
            <w:tcW w:w="4961" w:type="dxa"/>
            <w:tcBorders>
              <w:top w:val="nil"/>
              <w:left w:val="single" w:sz="8" w:space="0" w:color="auto"/>
              <w:bottom w:val="single" w:sz="8" w:space="0" w:color="auto"/>
              <w:right w:val="single" w:sz="8" w:space="0" w:color="auto"/>
            </w:tcBorders>
            <w:shd w:val="clear" w:color="auto" w:fill="FFFFFF" w:themeFill="background1"/>
            <w:noWrap/>
            <w:vAlign w:val="center"/>
            <w:hideMark/>
          </w:tcPr>
          <w:p w14:paraId="17111F3C" w14:textId="77777777" w:rsidR="00FC2971" w:rsidRPr="00FB1371" w:rsidRDefault="00FC2971" w:rsidP="006E0DC7">
            <w:pPr>
              <w:rPr>
                <w:rFonts w:asciiTheme="minorHAnsi" w:hAnsiTheme="minorHAnsi" w:cs="Calibri"/>
                <w:i/>
                <w:iCs/>
                <w:color w:val="000000"/>
                <w:sz w:val="22"/>
                <w:szCs w:val="22"/>
              </w:rPr>
            </w:pPr>
            <w:r w:rsidRPr="00FB1371">
              <w:rPr>
                <w:rFonts w:asciiTheme="minorHAnsi" w:hAnsiTheme="minorHAnsi" w:cs="Calibri"/>
                <w:i/>
                <w:iCs/>
                <w:color w:val="000000"/>
                <w:sz w:val="22"/>
                <w:szCs w:val="22"/>
              </w:rPr>
              <w:t>STAT vs MGMT Reconciliation</w:t>
            </w:r>
          </w:p>
        </w:tc>
        <w:tc>
          <w:tcPr>
            <w:tcW w:w="1486" w:type="dxa"/>
            <w:tcBorders>
              <w:top w:val="single" w:sz="8" w:space="0" w:color="auto"/>
              <w:bottom w:val="single" w:sz="8" w:space="0" w:color="auto"/>
              <w:right w:val="single" w:sz="4" w:space="0" w:color="auto"/>
            </w:tcBorders>
            <w:shd w:val="clear" w:color="auto" w:fill="FFFFFF" w:themeFill="background1"/>
            <w:vAlign w:val="center"/>
          </w:tcPr>
          <w:p w14:paraId="06E80C07" w14:textId="37A8F8CE" w:rsidR="00FC2971" w:rsidRPr="005730C0" w:rsidRDefault="24E8C673" w:rsidP="0CC26DD0">
            <w:pPr>
              <w:jc w:val="center"/>
              <w:rPr>
                <w:rFonts w:asciiTheme="minorHAnsi" w:hAnsiTheme="minorHAnsi" w:cs="Calibri"/>
                <w:color w:val="000000"/>
                <w:sz w:val="22"/>
                <w:szCs w:val="22"/>
              </w:rPr>
            </w:pPr>
            <w:r w:rsidRPr="0CC26DD0">
              <w:rPr>
                <w:rFonts w:asciiTheme="minorHAnsi" w:hAnsiTheme="minorHAnsi" w:cs="Calibri"/>
                <w:color w:val="000000" w:themeColor="text1"/>
                <w:sz w:val="22"/>
                <w:szCs w:val="22"/>
              </w:rPr>
              <w:t>Yes</w:t>
            </w:r>
          </w:p>
        </w:tc>
        <w:tc>
          <w:tcPr>
            <w:tcW w:w="960" w:type="dxa"/>
            <w:tcBorders>
              <w:top w:val="single" w:sz="8" w:space="0" w:color="auto"/>
              <w:left w:val="single" w:sz="4" w:space="0" w:color="auto"/>
              <w:bottom w:val="single" w:sz="8" w:space="0" w:color="auto"/>
              <w:right w:val="single" w:sz="8" w:space="0" w:color="auto"/>
            </w:tcBorders>
            <w:shd w:val="clear" w:color="auto" w:fill="FFFFFF" w:themeFill="background1"/>
            <w:noWrap/>
            <w:vAlign w:val="center"/>
            <w:hideMark/>
          </w:tcPr>
          <w:p w14:paraId="0F222A1C" w14:textId="77777777" w:rsidR="00FC2971" w:rsidRPr="00FB1371" w:rsidRDefault="00FC2971" w:rsidP="006E0DC7">
            <w:pPr>
              <w:jc w:val="center"/>
              <w:rPr>
                <w:rFonts w:asciiTheme="minorHAnsi" w:hAnsiTheme="minorHAnsi" w:cs="Calibri"/>
                <w:color w:val="000000"/>
                <w:sz w:val="22"/>
                <w:szCs w:val="22"/>
              </w:rPr>
            </w:pPr>
            <w:r w:rsidRPr="00FB1371">
              <w:rPr>
                <w:rFonts w:asciiTheme="minorHAnsi" w:hAnsiTheme="minorHAnsi" w:cs="Calibri"/>
                <w:color w:val="000000"/>
                <w:sz w:val="22"/>
                <w:szCs w:val="22"/>
              </w:rPr>
              <w:t>n/a</w:t>
            </w:r>
          </w:p>
        </w:tc>
      </w:tr>
    </w:tbl>
    <w:p w14:paraId="66879410" w14:textId="5C2C4544" w:rsidR="000165EE" w:rsidRDefault="00FB18B5" w:rsidP="000165EE">
      <w:pPr>
        <w:rPr>
          <w:rFonts w:asciiTheme="minorHAnsi" w:hAnsiTheme="minorHAnsi" w:cs="Arial"/>
          <w:sz w:val="22"/>
          <w:szCs w:val="22"/>
        </w:rPr>
      </w:pPr>
      <w:r>
        <w:rPr>
          <w:rFonts w:asciiTheme="minorHAnsi" w:hAnsiTheme="minorHAnsi" w:cs="Arial"/>
          <w:sz w:val="22"/>
          <w:szCs w:val="22"/>
        </w:rPr>
        <w:br w:type="textWrapping" w:clear="all"/>
      </w:r>
    </w:p>
    <w:p w14:paraId="7A482404" w14:textId="77777777" w:rsidR="000165EE" w:rsidRPr="00DF285D" w:rsidRDefault="000165EE" w:rsidP="006E0DC7">
      <w:pPr>
        <w:ind w:left="432"/>
        <w:rPr>
          <w:rFonts w:asciiTheme="minorHAnsi" w:hAnsiTheme="minorHAnsi" w:cs="Arial"/>
          <w:sz w:val="22"/>
          <w:szCs w:val="22"/>
        </w:rPr>
      </w:pPr>
      <w:r w:rsidRPr="00DF285D">
        <w:rPr>
          <w:rFonts w:asciiTheme="minorHAnsi" w:hAnsiTheme="minorHAnsi" w:cs="Arial"/>
          <w:sz w:val="22"/>
          <w:szCs w:val="22"/>
        </w:rPr>
        <w:t>In accordance with the Global Journal Policy, DQI corrections below £20K at an individual P&amp;L line level are not permitted, unless requested by CP&amp;A team for the Group consolidation purposes.</w:t>
      </w:r>
    </w:p>
    <w:bookmarkEnd w:id="3"/>
    <w:p w14:paraId="7A998974" w14:textId="299CF4EF" w:rsidR="00C60834" w:rsidRDefault="00C60834">
      <w:pPr>
        <w:rPr>
          <w:rFonts w:asciiTheme="minorHAnsi" w:hAnsiTheme="minorHAnsi" w:cs="Arial"/>
          <w:b/>
          <w:bCs/>
          <w:color w:val="1F497D" w:themeColor="text2"/>
          <w:kern w:val="32"/>
          <w:sz w:val="22"/>
          <w:szCs w:val="22"/>
        </w:rPr>
      </w:pPr>
    </w:p>
    <w:p w14:paraId="70E9D21E" w14:textId="75B27881" w:rsidR="006307A2" w:rsidRDefault="006307A2" w:rsidP="000E1AA0">
      <w:pPr>
        <w:pStyle w:val="Heading1"/>
        <w:numPr>
          <w:ilvl w:val="0"/>
          <w:numId w:val="0"/>
        </w:numPr>
        <w:ind w:left="432" w:hanging="432"/>
        <w:rPr>
          <w:color w:val="002060"/>
        </w:rPr>
      </w:pPr>
      <w:bookmarkStart w:id="20" w:name="_Toc10544178"/>
    </w:p>
    <w:p w14:paraId="5AC5D131" w14:textId="77777777" w:rsidR="006307A2" w:rsidRPr="006307A2" w:rsidRDefault="006307A2" w:rsidP="006307A2"/>
    <w:p w14:paraId="7FAEF323" w14:textId="77777777" w:rsidR="006307A2" w:rsidRDefault="006307A2" w:rsidP="000E1AA0">
      <w:pPr>
        <w:pStyle w:val="Heading1"/>
        <w:numPr>
          <w:ilvl w:val="0"/>
          <w:numId w:val="0"/>
        </w:numPr>
        <w:ind w:left="432" w:hanging="432"/>
        <w:rPr>
          <w:color w:val="002060"/>
        </w:rPr>
      </w:pPr>
    </w:p>
    <w:p w14:paraId="7DD7C4A4" w14:textId="552ECE58" w:rsidR="00EA3F46" w:rsidRPr="006E0DC7" w:rsidRDefault="00E62044" w:rsidP="000E1AA0">
      <w:pPr>
        <w:pStyle w:val="Heading1"/>
        <w:numPr>
          <w:ilvl w:val="0"/>
          <w:numId w:val="0"/>
        </w:numPr>
        <w:ind w:left="432" w:hanging="432"/>
        <w:rPr>
          <w:color w:val="002060"/>
        </w:rPr>
      </w:pPr>
      <w:bookmarkStart w:id="21" w:name="_Toc65857040"/>
      <w:r w:rsidRPr="006E0DC7">
        <w:rPr>
          <w:color w:val="002060"/>
        </w:rPr>
        <w:t xml:space="preserve">Intercompany </w:t>
      </w:r>
      <w:r w:rsidR="005F1426" w:rsidRPr="006E0DC7">
        <w:rPr>
          <w:color w:val="002060"/>
        </w:rPr>
        <w:t>for</w:t>
      </w:r>
      <w:r w:rsidRPr="006E0DC7">
        <w:rPr>
          <w:color w:val="002060"/>
        </w:rPr>
        <w:t xml:space="preserve"> </w:t>
      </w:r>
      <w:r w:rsidR="00B560D0" w:rsidRPr="006E0DC7">
        <w:rPr>
          <w:color w:val="002060"/>
        </w:rPr>
        <w:t>BPC MGMT</w:t>
      </w:r>
      <w:bookmarkEnd w:id="20"/>
      <w:bookmarkEnd w:id="21"/>
      <w:r w:rsidR="00DC403A" w:rsidRPr="006E0DC7">
        <w:rPr>
          <w:color w:val="002060"/>
        </w:rPr>
        <w:t xml:space="preserve"> </w:t>
      </w:r>
    </w:p>
    <w:p w14:paraId="43FB847E" w14:textId="77777777" w:rsidR="002C761D" w:rsidRPr="006E0DC7" w:rsidRDefault="002C761D" w:rsidP="002C761D">
      <w:pPr>
        <w:rPr>
          <w:rFonts w:asciiTheme="minorHAnsi" w:hAnsiTheme="minorHAnsi" w:cs="Arial"/>
          <w:color w:val="002060"/>
        </w:rPr>
      </w:pPr>
      <w:bookmarkStart w:id="22" w:name="_Toc10544179"/>
      <w:bookmarkStart w:id="23" w:name="_Toc16254395"/>
    </w:p>
    <w:p w14:paraId="46ECCEE5" w14:textId="77777777" w:rsidR="000165EE" w:rsidRPr="006E0DC7" w:rsidRDefault="000165EE" w:rsidP="006E0DC7">
      <w:pPr>
        <w:pStyle w:val="Heading2"/>
      </w:pPr>
      <w:bookmarkStart w:id="24" w:name="_Toc26275978"/>
      <w:bookmarkStart w:id="25" w:name="_Toc65857041"/>
      <w:bookmarkEnd w:id="22"/>
      <w:bookmarkEnd w:id="23"/>
      <w:r w:rsidRPr="006E0DC7">
        <w:t>Internal Accounts above Profit from Operations</w:t>
      </w:r>
      <w:bookmarkEnd w:id="24"/>
      <w:bookmarkEnd w:id="25"/>
    </w:p>
    <w:p w14:paraId="05CA0FB8" w14:textId="77777777" w:rsidR="000165EE" w:rsidRPr="006E0DC7" w:rsidRDefault="000165EE" w:rsidP="000165EE">
      <w:pPr>
        <w:jc w:val="both"/>
        <w:rPr>
          <w:rFonts w:asciiTheme="minorHAnsi" w:hAnsiTheme="minorHAnsi" w:cs="Arial"/>
          <w:color w:val="002060"/>
          <w:sz w:val="22"/>
          <w:szCs w:val="22"/>
        </w:rPr>
      </w:pPr>
    </w:p>
    <w:p w14:paraId="33C9C83B" w14:textId="77777777" w:rsidR="000165EE" w:rsidRPr="00546B06" w:rsidRDefault="000165EE" w:rsidP="0046786F">
      <w:pPr>
        <w:pStyle w:val="ListParagraph"/>
        <w:numPr>
          <w:ilvl w:val="0"/>
          <w:numId w:val="9"/>
        </w:numPr>
        <w:rPr>
          <w:rFonts w:asciiTheme="minorHAnsi" w:hAnsiTheme="minorHAnsi" w:cs="Arial"/>
          <w:b/>
        </w:rPr>
      </w:pPr>
      <w:r w:rsidRPr="00546B06">
        <w:rPr>
          <w:rFonts w:asciiTheme="minorHAnsi" w:hAnsiTheme="minorHAnsi" w:cs="Arial"/>
          <w:b/>
        </w:rPr>
        <w:t>Intercompany Actuals</w:t>
      </w:r>
    </w:p>
    <w:p w14:paraId="529B4117" w14:textId="71C064B0" w:rsidR="00A86D72" w:rsidRPr="00A86D72" w:rsidRDefault="005730C0" w:rsidP="00A86D72">
      <w:pPr>
        <w:pStyle w:val="ListParagraph"/>
        <w:ind w:left="360"/>
        <w:rPr>
          <w:rFonts w:asciiTheme="minorHAnsi" w:hAnsiTheme="minorHAnsi" w:cs="Arial"/>
        </w:rPr>
      </w:pPr>
      <w:r w:rsidRPr="005730C0">
        <w:rPr>
          <w:rFonts w:asciiTheme="minorHAnsi" w:hAnsiTheme="minorHAnsi" w:cs="Arial"/>
        </w:rPr>
        <w:t>Total Q</w:t>
      </w:r>
      <w:r w:rsidR="006307A2">
        <w:rPr>
          <w:rFonts w:asciiTheme="minorHAnsi" w:hAnsiTheme="minorHAnsi" w:cs="Arial"/>
        </w:rPr>
        <w:t>1</w:t>
      </w:r>
      <w:r w:rsidRPr="005730C0">
        <w:rPr>
          <w:rFonts w:asciiTheme="minorHAnsi" w:hAnsiTheme="minorHAnsi" w:cs="Arial"/>
        </w:rPr>
        <w:t xml:space="preserve"> and </w:t>
      </w:r>
      <w:r w:rsidR="006307A2">
        <w:rPr>
          <w:rFonts w:asciiTheme="minorHAnsi" w:hAnsiTheme="minorHAnsi" w:cs="Arial"/>
        </w:rPr>
        <w:t>SOP04</w:t>
      </w:r>
      <w:r w:rsidRPr="005730C0">
        <w:rPr>
          <w:rFonts w:asciiTheme="minorHAnsi" w:hAnsiTheme="minorHAnsi" w:cs="Arial"/>
        </w:rPr>
        <w:t xml:space="preserve"> intercompany reports will have to consider YTD Jan-</w:t>
      </w:r>
      <w:r w:rsidR="006307A2">
        <w:rPr>
          <w:rFonts w:asciiTheme="minorHAnsi" w:hAnsiTheme="minorHAnsi" w:cs="Arial"/>
        </w:rPr>
        <w:t>March</w:t>
      </w:r>
      <w:r w:rsidRPr="005730C0">
        <w:rPr>
          <w:rFonts w:asciiTheme="minorHAnsi" w:hAnsiTheme="minorHAnsi" w:cs="Arial"/>
        </w:rPr>
        <w:t xml:space="preserve"> 202</w:t>
      </w:r>
      <w:r w:rsidR="006307A2">
        <w:rPr>
          <w:rFonts w:asciiTheme="minorHAnsi" w:hAnsiTheme="minorHAnsi" w:cs="Arial"/>
        </w:rPr>
        <w:t>1</w:t>
      </w:r>
      <w:r w:rsidRPr="005730C0">
        <w:rPr>
          <w:rFonts w:asciiTheme="minorHAnsi" w:hAnsiTheme="minorHAnsi" w:cs="Arial"/>
        </w:rPr>
        <w:t xml:space="preserve"> Actuals.</w:t>
      </w:r>
    </w:p>
    <w:p w14:paraId="03F2E881" w14:textId="291CEDEB" w:rsidR="000165EE" w:rsidRPr="00A86D72" w:rsidRDefault="00A86D72" w:rsidP="00A86D72">
      <w:pPr>
        <w:pStyle w:val="ListParagraph"/>
        <w:ind w:left="360"/>
        <w:rPr>
          <w:rFonts w:asciiTheme="minorHAnsi" w:hAnsiTheme="minorHAnsi" w:cs="Arial"/>
        </w:rPr>
      </w:pPr>
      <w:r w:rsidRPr="00A86D72">
        <w:rPr>
          <w:rFonts w:asciiTheme="minorHAnsi" w:hAnsiTheme="minorHAnsi" w:cs="Arial"/>
        </w:rPr>
        <w:t>Please see below the steps that need to be followed to clear actual intercompany mismatches</w:t>
      </w:r>
      <w:r w:rsidR="000165EE" w:rsidRPr="00A86D72">
        <w:rPr>
          <w:rFonts w:asciiTheme="minorHAnsi" w:hAnsiTheme="minorHAnsi" w:cs="Arial"/>
        </w:rPr>
        <w:t xml:space="preserve">: </w:t>
      </w:r>
    </w:p>
    <w:p w14:paraId="18CE428E" w14:textId="77777777" w:rsidR="000165EE" w:rsidRPr="009D3139" w:rsidRDefault="000165EE" w:rsidP="000165EE">
      <w:pPr>
        <w:pStyle w:val="ListParagraph"/>
        <w:spacing w:line="240" w:lineRule="auto"/>
        <w:ind w:left="1800"/>
        <w:rPr>
          <w:rFonts w:asciiTheme="minorHAnsi" w:hAnsiTheme="minorHAnsi" w:cs="Arial"/>
        </w:rPr>
      </w:pPr>
    </w:p>
    <w:p w14:paraId="2E17EAAC" w14:textId="77777777" w:rsidR="005730C0" w:rsidRPr="009D3139" w:rsidRDefault="005730C0" w:rsidP="005730C0">
      <w:pPr>
        <w:pStyle w:val="ListParagraph"/>
        <w:numPr>
          <w:ilvl w:val="0"/>
          <w:numId w:val="3"/>
        </w:numPr>
        <w:spacing w:line="240" w:lineRule="auto"/>
        <w:ind w:left="360"/>
        <w:rPr>
          <w:rFonts w:asciiTheme="minorHAnsi" w:hAnsiTheme="minorHAnsi" w:cs="Arial"/>
        </w:rPr>
      </w:pPr>
      <w:r w:rsidRPr="009D3139">
        <w:rPr>
          <w:rFonts w:asciiTheme="minorHAnsi" w:hAnsiTheme="minorHAnsi" w:cs="Arial"/>
        </w:rPr>
        <w:t>Run the validation report 904 – Internal Accounts without Partner Entity to identify any internal accounts with missing partner profit centres</w:t>
      </w:r>
    </w:p>
    <w:p w14:paraId="669285C6" w14:textId="77777777" w:rsidR="005730C0" w:rsidRPr="009D3139" w:rsidRDefault="005730C0" w:rsidP="005730C0">
      <w:pPr>
        <w:pStyle w:val="ListParagraph"/>
        <w:spacing w:line="240" w:lineRule="auto"/>
        <w:ind w:left="360"/>
        <w:rPr>
          <w:rFonts w:asciiTheme="minorHAnsi" w:hAnsiTheme="minorHAnsi" w:cs="Arial"/>
          <w:highlight w:val="cyan"/>
        </w:rPr>
      </w:pPr>
      <w:r>
        <w:rPr>
          <w:noProof/>
        </w:rPr>
        <w:drawing>
          <wp:inline distT="0" distB="0" distL="0" distR="0" wp14:anchorId="560B19AC" wp14:editId="646EBDB2">
            <wp:extent cx="6120130" cy="2294626"/>
            <wp:effectExtent l="0" t="0" r="0" b="0"/>
            <wp:docPr id="6281448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6120130" cy="2294626"/>
                    </a:xfrm>
                    <a:prstGeom prst="rect">
                      <a:avLst/>
                    </a:prstGeom>
                  </pic:spPr>
                </pic:pic>
              </a:graphicData>
            </a:graphic>
          </wp:inline>
        </w:drawing>
      </w:r>
    </w:p>
    <w:p w14:paraId="1E22ED1A" w14:textId="77777777" w:rsidR="005730C0" w:rsidRPr="009D3139" w:rsidRDefault="005730C0" w:rsidP="005730C0">
      <w:pPr>
        <w:pStyle w:val="ListParagraph"/>
        <w:spacing w:line="240" w:lineRule="auto"/>
        <w:rPr>
          <w:rFonts w:asciiTheme="minorHAnsi" w:hAnsiTheme="minorHAnsi" w:cs="Arial"/>
        </w:rPr>
      </w:pPr>
    </w:p>
    <w:p w14:paraId="3CEEAEB3" w14:textId="77777777" w:rsidR="005730C0" w:rsidRDefault="005730C0" w:rsidP="005730C0">
      <w:pPr>
        <w:pStyle w:val="ListParagraph"/>
        <w:numPr>
          <w:ilvl w:val="0"/>
          <w:numId w:val="3"/>
        </w:numPr>
        <w:spacing w:line="240" w:lineRule="auto"/>
        <w:ind w:left="360"/>
        <w:jc w:val="both"/>
        <w:rPr>
          <w:rFonts w:asciiTheme="minorHAnsi" w:hAnsiTheme="minorHAnsi" w:cs="Arial"/>
        </w:rPr>
      </w:pPr>
      <w:r w:rsidRPr="009D3139">
        <w:rPr>
          <w:rFonts w:asciiTheme="minorHAnsi" w:hAnsiTheme="minorHAnsi" w:cs="Arial"/>
        </w:rPr>
        <w:t xml:space="preserve">To clear the missing partner profit centre, P&amp;R team needs to raise a journal to IGT team so that missing profit centre is corrected. You can populate the missing partner profit centre with the default partner profit centre of the trading partner or with the correct one (new functionality has been introduced in </w:t>
      </w:r>
      <w:r w:rsidRPr="00546B06">
        <w:rPr>
          <w:rFonts w:asciiTheme="minorHAnsi" w:hAnsiTheme="minorHAnsi" w:cs="Arial"/>
        </w:rPr>
        <w:t>ECC to allow users to specify the partner profit centre in a journal).</w:t>
      </w:r>
    </w:p>
    <w:p w14:paraId="2BB0E1F8" w14:textId="77777777" w:rsidR="005730C0" w:rsidRPr="006A2D2E" w:rsidRDefault="005730C0" w:rsidP="005730C0">
      <w:pPr>
        <w:pStyle w:val="ListParagraph"/>
        <w:numPr>
          <w:ilvl w:val="0"/>
          <w:numId w:val="3"/>
        </w:numPr>
        <w:spacing w:line="240" w:lineRule="auto"/>
        <w:ind w:left="360"/>
        <w:jc w:val="both"/>
        <w:rPr>
          <w:rFonts w:asciiTheme="minorHAnsi" w:hAnsiTheme="minorHAnsi" w:cs="Arial"/>
        </w:rPr>
      </w:pPr>
      <w:r w:rsidRPr="006A2D2E">
        <w:rPr>
          <w:rFonts w:asciiTheme="minorHAnsi" w:hAnsiTheme="minorHAnsi" w:cs="Arial"/>
        </w:rPr>
        <w:t xml:space="preserve">If the correct partner profit centre is to be used, P&amp;R team needs to raise a journal to IGT team so that incorrect profit centre is corrected. </w:t>
      </w:r>
    </w:p>
    <w:p w14:paraId="3BD9B1DF" w14:textId="77777777" w:rsidR="005730C0" w:rsidRDefault="005730C0" w:rsidP="005730C0">
      <w:pPr>
        <w:pStyle w:val="ListParagraph"/>
        <w:numPr>
          <w:ilvl w:val="0"/>
          <w:numId w:val="3"/>
        </w:numPr>
        <w:spacing w:line="240" w:lineRule="auto"/>
        <w:ind w:left="360"/>
        <w:rPr>
          <w:rFonts w:asciiTheme="minorHAnsi" w:hAnsiTheme="minorHAnsi" w:cs="Arial"/>
        </w:rPr>
      </w:pPr>
      <w:r w:rsidRPr="005021C6">
        <w:rPr>
          <w:rFonts w:asciiTheme="minorHAnsi" w:hAnsiTheme="minorHAnsi" w:cs="Arial"/>
        </w:rPr>
        <w:t xml:space="preserve">Once all missing partner profit centre have been corrected please run the </w:t>
      </w:r>
      <w:r w:rsidRPr="005021C6">
        <w:rPr>
          <w:rFonts w:asciiTheme="minorHAnsi" w:hAnsiTheme="minorHAnsi" w:cs="Arial"/>
          <w:b/>
          <w:i/>
          <w:u w:val="single"/>
        </w:rPr>
        <w:t>intercompany report</w:t>
      </w:r>
      <w:r w:rsidRPr="005021C6">
        <w:rPr>
          <w:rFonts w:asciiTheme="minorHAnsi" w:hAnsiTheme="minorHAnsi" w:cs="Arial"/>
        </w:rPr>
        <w:t xml:space="preserve"> </w:t>
      </w:r>
      <w:r>
        <w:rPr>
          <w:rFonts w:asciiTheme="minorHAnsi" w:hAnsiTheme="minorHAnsi" w:cs="Arial"/>
        </w:rPr>
        <w:t>for Actual Category.</w:t>
      </w:r>
    </w:p>
    <w:p w14:paraId="29899C7E" w14:textId="77777777" w:rsidR="005730C0" w:rsidRPr="009306D2" w:rsidRDefault="005730C0" w:rsidP="006E0DC7">
      <w:pPr>
        <w:ind w:left="360"/>
        <w:jc w:val="both"/>
      </w:pPr>
      <w:r w:rsidRPr="009D3139">
        <w:rPr>
          <w:rFonts w:asciiTheme="minorHAnsi" w:hAnsiTheme="minorHAnsi" w:cs="Arial"/>
          <w:sz w:val="22"/>
          <w:szCs w:val="22"/>
        </w:rPr>
        <w:t>As a rule, internal accounts (both from P&amp;L and BS perspective) have been updated to ensure that no posting is done under I_NONE in the forecast periods (this validation is also applicable for Non TaO inputs for Actuals).</w:t>
      </w:r>
    </w:p>
    <w:p w14:paraId="1F455781" w14:textId="77777777" w:rsidR="005730C0" w:rsidRDefault="005730C0" w:rsidP="005730C0">
      <w:pPr>
        <w:jc w:val="both"/>
        <w:rPr>
          <w:rFonts w:asciiTheme="minorHAnsi" w:hAnsiTheme="minorHAnsi" w:cs="Arial"/>
          <w:sz w:val="22"/>
          <w:szCs w:val="22"/>
        </w:rPr>
      </w:pPr>
    </w:p>
    <w:p w14:paraId="423ABF83" w14:textId="77777777" w:rsidR="005730C0" w:rsidRDefault="005730C0" w:rsidP="006E0DC7">
      <w:pPr>
        <w:pStyle w:val="Heading2"/>
      </w:pPr>
      <w:bookmarkStart w:id="26" w:name="_Toc26275979"/>
      <w:bookmarkStart w:id="27" w:name="_Toc65857042"/>
      <w:r w:rsidRPr="009D3139">
        <w:t>Internal Accounts below Profit from Operations</w:t>
      </w:r>
      <w:bookmarkEnd w:id="26"/>
      <w:bookmarkEnd w:id="27"/>
      <w:r w:rsidRPr="009D3139">
        <w:t xml:space="preserve"> </w:t>
      </w:r>
    </w:p>
    <w:p w14:paraId="62D1E1A6" w14:textId="77777777" w:rsidR="005730C0" w:rsidRPr="009D3139" w:rsidRDefault="005730C0" w:rsidP="006E0DC7">
      <w:pPr>
        <w:ind w:left="360"/>
        <w:jc w:val="both"/>
        <w:rPr>
          <w:rFonts w:asciiTheme="minorHAnsi" w:hAnsiTheme="minorHAnsi" w:cs="Arial"/>
          <w:sz w:val="22"/>
          <w:szCs w:val="22"/>
        </w:rPr>
      </w:pPr>
      <w:r>
        <w:rPr>
          <w:rFonts w:asciiTheme="minorHAnsi" w:hAnsiTheme="minorHAnsi" w:cs="Arial"/>
          <w:sz w:val="22"/>
          <w:szCs w:val="22"/>
        </w:rPr>
        <w:t>For actuals, a</w:t>
      </w:r>
      <w:r w:rsidRPr="00B46EB2">
        <w:rPr>
          <w:rFonts w:asciiTheme="minorHAnsi" w:hAnsiTheme="minorHAnsi" w:cs="Arial"/>
          <w:sz w:val="22"/>
          <w:szCs w:val="22"/>
        </w:rPr>
        <w:t>ccounts below Profit from Operations</w:t>
      </w:r>
      <w:r w:rsidRPr="009D3139">
        <w:rPr>
          <w:rFonts w:asciiTheme="minorHAnsi" w:hAnsiTheme="minorHAnsi" w:cs="Arial"/>
          <w:sz w:val="22"/>
          <w:szCs w:val="22"/>
        </w:rPr>
        <w:t xml:space="preserve"> are</w:t>
      </w:r>
      <w:r>
        <w:rPr>
          <w:rFonts w:asciiTheme="minorHAnsi" w:hAnsiTheme="minorHAnsi" w:cs="Arial"/>
          <w:sz w:val="22"/>
          <w:szCs w:val="22"/>
        </w:rPr>
        <w:t xml:space="preserve"> </w:t>
      </w:r>
      <w:r w:rsidRPr="009D3139">
        <w:rPr>
          <w:rFonts w:asciiTheme="minorHAnsi" w:hAnsiTheme="minorHAnsi" w:cs="Arial"/>
          <w:sz w:val="22"/>
          <w:szCs w:val="22"/>
        </w:rPr>
        <w:t xml:space="preserve">loaded from the ECC FI module into BPC MGMT. </w:t>
      </w:r>
    </w:p>
    <w:p w14:paraId="28CA8E13" w14:textId="77777777" w:rsidR="005730C0" w:rsidRPr="009D3139" w:rsidRDefault="005730C0" w:rsidP="006E0DC7">
      <w:pPr>
        <w:ind w:left="360"/>
        <w:jc w:val="both"/>
        <w:rPr>
          <w:rFonts w:asciiTheme="minorHAnsi" w:hAnsiTheme="minorHAnsi" w:cs="Arial"/>
          <w:sz w:val="22"/>
          <w:szCs w:val="22"/>
        </w:rPr>
      </w:pPr>
    </w:p>
    <w:p w14:paraId="7DB93089" w14:textId="77777777" w:rsidR="005730C0" w:rsidRPr="009D3139" w:rsidRDefault="005730C0" w:rsidP="006E0DC7">
      <w:pPr>
        <w:ind w:left="360"/>
        <w:jc w:val="both"/>
        <w:rPr>
          <w:rFonts w:asciiTheme="minorHAnsi" w:hAnsiTheme="minorHAnsi" w:cs="Arial"/>
          <w:sz w:val="22"/>
          <w:szCs w:val="22"/>
        </w:rPr>
      </w:pPr>
      <w:r>
        <w:rPr>
          <w:rFonts w:asciiTheme="minorHAnsi" w:hAnsiTheme="minorHAnsi" w:cs="Arial"/>
          <w:sz w:val="22"/>
          <w:szCs w:val="22"/>
        </w:rPr>
        <w:t>The</w:t>
      </w:r>
      <w:r w:rsidRPr="009D3139">
        <w:rPr>
          <w:rFonts w:asciiTheme="minorHAnsi" w:hAnsiTheme="minorHAnsi" w:cs="Arial"/>
          <w:sz w:val="22"/>
          <w:szCs w:val="22"/>
        </w:rPr>
        <w:t xml:space="preserve"> accounts are grouped in the internal net finance cost matching account and </w:t>
      </w:r>
      <w:r w:rsidRPr="00DC4E7C">
        <w:rPr>
          <w:rFonts w:asciiTheme="minorHAnsi" w:hAnsiTheme="minorHAnsi" w:cs="Arial"/>
          <w:sz w:val="22"/>
          <w:szCs w:val="22"/>
        </w:rPr>
        <w:t>are stated in the section 3.7</w:t>
      </w:r>
      <w:r>
        <w:rPr>
          <w:rFonts w:asciiTheme="minorHAnsi" w:hAnsiTheme="minorHAnsi" w:cs="Arial"/>
          <w:sz w:val="22"/>
          <w:szCs w:val="22"/>
        </w:rPr>
        <w:t xml:space="preserve"> </w:t>
      </w:r>
      <w:hyperlink w:anchor="_Summary_of_BPC" w:history="1">
        <w:r w:rsidRPr="006238E0">
          <w:rPr>
            <w:rStyle w:val="Hyperlink"/>
            <w:rFonts w:asciiTheme="minorHAnsi" w:hAnsiTheme="minorHAnsi" w:cs="Arial"/>
            <w:sz w:val="22"/>
            <w:szCs w:val="22"/>
          </w:rPr>
          <w:t>Summary of BPC MGMT Accounts relevant for intercompany process</w:t>
        </w:r>
      </w:hyperlink>
      <w:r>
        <w:rPr>
          <w:rFonts w:asciiTheme="minorHAnsi" w:hAnsiTheme="minorHAnsi" w:cs="Arial"/>
          <w:sz w:val="22"/>
          <w:szCs w:val="22"/>
        </w:rPr>
        <w:t>.</w:t>
      </w:r>
    </w:p>
    <w:p w14:paraId="4487FC78" w14:textId="77777777" w:rsidR="005730C0" w:rsidRPr="009D3139" w:rsidRDefault="005730C0" w:rsidP="006E0DC7">
      <w:pPr>
        <w:ind w:left="360"/>
        <w:rPr>
          <w:rFonts w:asciiTheme="minorHAnsi" w:hAnsiTheme="minorHAnsi" w:cs="Arial"/>
          <w:sz w:val="22"/>
          <w:szCs w:val="22"/>
        </w:rPr>
      </w:pPr>
    </w:p>
    <w:p w14:paraId="2FED5572" w14:textId="77777777" w:rsidR="005730C0" w:rsidRDefault="005730C0" w:rsidP="006E0DC7">
      <w:pPr>
        <w:ind w:left="360"/>
        <w:rPr>
          <w:rFonts w:asciiTheme="minorHAnsi" w:hAnsiTheme="minorHAnsi" w:cs="Arial"/>
          <w:b/>
          <w:i/>
          <w:sz w:val="22"/>
          <w:szCs w:val="22"/>
        </w:rPr>
      </w:pPr>
      <w:r w:rsidRPr="009D3139">
        <w:rPr>
          <w:rFonts w:asciiTheme="minorHAnsi" w:hAnsiTheme="minorHAnsi" w:cs="Arial"/>
          <w:b/>
          <w:i/>
          <w:sz w:val="22"/>
          <w:szCs w:val="22"/>
        </w:rPr>
        <w:t xml:space="preserve">Note: The clearing of the actual mismatches on these accounts should follow the same process as </w:t>
      </w:r>
      <w:r>
        <w:rPr>
          <w:rFonts w:asciiTheme="minorHAnsi" w:hAnsiTheme="minorHAnsi" w:cs="Arial"/>
          <w:b/>
          <w:i/>
          <w:sz w:val="22"/>
          <w:szCs w:val="22"/>
        </w:rPr>
        <w:t>described above.</w:t>
      </w:r>
    </w:p>
    <w:p w14:paraId="3EF3C5B0" w14:textId="77777777" w:rsidR="005730C0" w:rsidRPr="009D3139" w:rsidRDefault="005730C0" w:rsidP="006E0DC7">
      <w:pPr>
        <w:pStyle w:val="Heading2"/>
      </w:pPr>
      <w:bookmarkStart w:id="28" w:name="_Toc26275980"/>
      <w:bookmarkStart w:id="29" w:name="_Toc65857043"/>
      <w:r w:rsidRPr="009D3139">
        <w:t>Balance Sheet Accounts</w:t>
      </w:r>
      <w:bookmarkEnd w:id="28"/>
      <w:bookmarkEnd w:id="29"/>
      <w:r w:rsidRPr="009D3139">
        <w:t xml:space="preserve"> </w:t>
      </w:r>
    </w:p>
    <w:p w14:paraId="28F3D186" w14:textId="77777777" w:rsidR="005730C0" w:rsidRPr="009D3139" w:rsidRDefault="005730C0" w:rsidP="006E0DC7">
      <w:pPr>
        <w:ind w:left="360" w:firstLine="360"/>
        <w:rPr>
          <w:rFonts w:asciiTheme="minorHAnsi" w:hAnsiTheme="minorHAnsi" w:cs="Arial"/>
          <w:b/>
          <w:sz w:val="22"/>
          <w:szCs w:val="22"/>
        </w:rPr>
      </w:pPr>
    </w:p>
    <w:p w14:paraId="2CB9BA54" w14:textId="77777777" w:rsidR="005730C0" w:rsidRPr="009D3139" w:rsidRDefault="005730C0" w:rsidP="006E0DC7">
      <w:pPr>
        <w:ind w:left="360"/>
        <w:jc w:val="both"/>
        <w:rPr>
          <w:rFonts w:asciiTheme="minorHAnsi" w:hAnsiTheme="minorHAnsi" w:cs="Arial"/>
          <w:b/>
          <w:sz w:val="22"/>
          <w:szCs w:val="22"/>
        </w:rPr>
      </w:pPr>
      <w:r>
        <w:rPr>
          <w:rFonts w:asciiTheme="minorHAnsi" w:hAnsiTheme="minorHAnsi" w:cs="Arial"/>
          <w:b/>
          <w:sz w:val="22"/>
          <w:szCs w:val="22"/>
        </w:rPr>
        <w:t xml:space="preserve">It </w:t>
      </w:r>
      <w:r w:rsidRPr="009D3139">
        <w:rPr>
          <w:rFonts w:asciiTheme="minorHAnsi" w:hAnsiTheme="minorHAnsi" w:cs="Arial"/>
          <w:b/>
          <w:sz w:val="22"/>
          <w:szCs w:val="22"/>
        </w:rPr>
        <w:t>is worth mentioning that some accounts in the Balance Sheet, due to nature of their transactions do cater for both EXTERNAL as well as INTERNAL transactions (as below) and therefore if a posting refers to an internal transaction please make sure PPC is disclosed accordingly.</w:t>
      </w:r>
    </w:p>
    <w:p w14:paraId="6C2DE847" w14:textId="77777777" w:rsidR="005730C0" w:rsidRPr="009D3139" w:rsidRDefault="005730C0" w:rsidP="006E0DC7">
      <w:pPr>
        <w:ind w:left="360"/>
        <w:rPr>
          <w:rFonts w:asciiTheme="minorHAnsi" w:hAnsiTheme="minorHAnsi" w:cs="Arial"/>
          <w:sz w:val="22"/>
          <w:szCs w:val="22"/>
        </w:rPr>
      </w:pPr>
    </w:p>
    <w:p w14:paraId="3834DBBD" w14:textId="77777777" w:rsidR="005730C0" w:rsidRPr="009D3139" w:rsidRDefault="005730C0" w:rsidP="006E0DC7">
      <w:pPr>
        <w:ind w:left="360"/>
        <w:rPr>
          <w:rFonts w:asciiTheme="minorHAnsi" w:hAnsiTheme="minorHAnsi" w:cs="Arial"/>
          <w:sz w:val="22"/>
          <w:szCs w:val="22"/>
        </w:rPr>
      </w:pPr>
      <w:r w:rsidRPr="009D3139">
        <w:rPr>
          <w:rFonts w:asciiTheme="minorHAnsi" w:hAnsiTheme="minorHAnsi" w:cs="Arial"/>
          <w:sz w:val="22"/>
          <w:szCs w:val="22"/>
        </w:rPr>
        <w:t>MBNA12000 - Computer software</w:t>
      </w:r>
    </w:p>
    <w:p w14:paraId="5EDEA385" w14:textId="77777777" w:rsidR="005730C0" w:rsidRPr="009D3139" w:rsidRDefault="005730C0" w:rsidP="006E0DC7">
      <w:pPr>
        <w:ind w:left="360"/>
        <w:rPr>
          <w:rFonts w:asciiTheme="minorHAnsi" w:hAnsiTheme="minorHAnsi" w:cs="Arial"/>
          <w:sz w:val="22"/>
          <w:szCs w:val="22"/>
        </w:rPr>
      </w:pPr>
      <w:r w:rsidRPr="009D3139">
        <w:rPr>
          <w:rFonts w:asciiTheme="minorHAnsi" w:hAnsiTheme="minorHAnsi" w:cs="Arial"/>
          <w:sz w:val="22"/>
          <w:szCs w:val="22"/>
        </w:rPr>
        <w:t>MBNA13000 - Trademarks and licenses</w:t>
      </w:r>
    </w:p>
    <w:p w14:paraId="1E34188F" w14:textId="77777777" w:rsidR="005730C0" w:rsidRPr="009D3139" w:rsidRDefault="005730C0" w:rsidP="006E0DC7">
      <w:pPr>
        <w:ind w:left="360"/>
        <w:rPr>
          <w:rFonts w:asciiTheme="minorHAnsi" w:hAnsiTheme="minorHAnsi" w:cs="Arial"/>
          <w:sz w:val="22"/>
          <w:szCs w:val="22"/>
        </w:rPr>
      </w:pPr>
      <w:r w:rsidRPr="009D3139">
        <w:rPr>
          <w:rFonts w:asciiTheme="minorHAnsi" w:hAnsiTheme="minorHAnsi" w:cs="Arial"/>
          <w:sz w:val="22"/>
          <w:szCs w:val="22"/>
        </w:rPr>
        <w:t>MBNA21000 - Property, plant and equipment</w:t>
      </w:r>
    </w:p>
    <w:p w14:paraId="4F9EE75C" w14:textId="77777777" w:rsidR="005730C0" w:rsidRPr="009D3139" w:rsidRDefault="005730C0" w:rsidP="006E0DC7">
      <w:pPr>
        <w:ind w:left="360"/>
        <w:rPr>
          <w:rFonts w:asciiTheme="minorHAnsi" w:hAnsiTheme="minorHAnsi" w:cs="Arial"/>
          <w:sz w:val="22"/>
          <w:szCs w:val="22"/>
        </w:rPr>
      </w:pPr>
      <w:r w:rsidRPr="009D3139">
        <w:rPr>
          <w:rFonts w:asciiTheme="minorHAnsi" w:hAnsiTheme="minorHAnsi" w:cs="Arial"/>
          <w:sz w:val="22"/>
          <w:szCs w:val="22"/>
        </w:rPr>
        <w:t>MBNA31000 - Investments in subsidiaries</w:t>
      </w:r>
    </w:p>
    <w:p w14:paraId="1E1EA438" w14:textId="77777777" w:rsidR="005730C0" w:rsidRPr="009D3139" w:rsidRDefault="005730C0" w:rsidP="006E0DC7">
      <w:pPr>
        <w:ind w:left="360"/>
        <w:rPr>
          <w:rFonts w:asciiTheme="minorHAnsi" w:hAnsiTheme="minorHAnsi" w:cs="Arial"/>
          <w:sz w:val="22"/>
          <w:szCs w:val="22"/>
        </w:rPr>
      </w:pPr>
      <w:r w:rsidRPr="009D3139">
        <w:rPr>
          <w:rFonts w:asciiTheme="minorHAnsi" w:hAnsiTheme="minorHAnsi" w:cs="Arial"/>
          <w:sz w:val="22"/>
          <w:szCs w:val="22"/>
        </w:rPr>
        <w:t>MBEQ11000 - Share capital and share premium</w:t>
      </w:r>
    </w:p>
    <w:p w14:paraId="188EAC1F" w14:textId="77777777" w:rsidR="005730C0" w:rsidRPr="009D3139" w:rsidRDefault="005730C0" w:rsidP="006E0DC7">
      <w:pPr>
        <w:ind w:left="360"/>
        <w:rPr>
          <w:rFonts w:asciiTheme="minorHAnsi" w:hAnsiTheme="minorHAnsi" w:cs="Arial"/>
          <w:sz w:val="22"/>
          <w:szCs w:val="22"/>
        </w:rPr>
      </w:pPr>
      <w:r w:rsidRPr="009D3139">
        <w:rPr>
          <w:rFonts w:asciiTheme="minorHAnsi" w:hAnsiTheme="minorHAnsi" w:cs="Arial"/>
          <w:sz w:val="22"/>
          <w:szCs w:val="22"/>
        </w:rPr>
        <w:t>MBEQ14900 - Other movements</w:t>
      </w:r>
    </w:p>
    <w:p w14:paraId="346DE872" w14:textId="77777777" w:rsidR="005730C0" w:rsidRPr="009D3139" w:rsidRDefault="005730C0" w:rsidP="006E0DC7">
      <w:pPr>
        <w:ind w:left="360"/>
        <w:rPr>
          <w:rFonts w:asciiTheme="minorHAnsi" w:hAnsiTheme="minorHAnsi" w:cs="Arial"/>
          <w:sz w:val="22"/>
          <w:szCs w:val="22"/>
        </w:rPr>
      </w:pPr>
      <w:r w:rsidRPr="009D3139">
        <w:rPr>
          <w:rFonts w:asciiTheme="minorHAnsi" w:hAnsiTheme="minorHAnsi" w:cs="Arial"/>
          <w:sz w:val="22"/>
          <w:szCs w:val="22"/>
        </w:rPr>
        <w:t>MBEQ15000 - Other movements internal</w:t>
      </w:r>
    </w:p>
    <w:p w14:paraId="777B2651" w14:textId="77777777" w:rsidR="005730C0" w:rsidRPr="009D3139" w:rsidRDefault="005730C0" w:rsidP="006E0DC7">
      <w:pPr>
        <w:ind w:left="360"/>
        <w:rPr>
          <w:rFonts w:asciiTheme="minorHAnsi" w:hAnsiTheme="minorHAnsi" w:cs="Arial"/>
          <w:sz w:val="22"/>
          <w:szCs w:val="22"/>
        </w:rPr>
      </w:pPr>
    </w:p>
    <w:p w14:paraId="4A79E783" w14:textId="77777777" w:rsidR="005730C0" w:rsidRPr="009D3139" w:rsidRDefault="005730C0" w:rsidP="006E0DC7">
      <w:pPr>
        <w:ind w:left="360"/>
        <w:rPr>
          <w:rFonts w:asciiTheme="minorHAnsi" w:hAnsiTheme="minorHAnsi" w:cs="Arial"/>
          <w:sz w:val="22"/>
          <w:szCs w:val="22"/>
        </w:rPr>
      </w:pPr>
      <w:r w:rsidRPr="009D3139">
        <w:rPr>
          <w:rFonts w:asciiTheme="minorHAnsi" w:hAnsiTheme="minorHAnsi" w:cs="Arial"/>
          <w:sz w:val="22"/>
          <w:szCs w:val="22"/>
        </w:rPr>
        <w:t>Mentioned accounts, when are used with below BPC flows, require a correct PPC:</w:t>
      </w:r>
    </w:p>
    <w:p w14:paraId="41B3709F" w14:textId="77777777" w:rsidR="005730C0" w:rsidRPr="009D3139" w:rsidRDefault="005730C0" w:rsidP="006E0DC7">
      <w:pPr>
        <w:ind w:left="360"/>
        <w:rPr>
          <w:rFonts w:asciiTheme="minorHAnsi" w:hAnsiTheme="minorHAnsi" w:cs="Arial"/>
          <w:sz w:val="22"/>
          <w:szCs w:val="22"/>
        </w:rPr>
      </w:pPr>
      <w:r>
        <w:rPr>
          <w:noProof/>
        </w:rPr>
        <w:drawing>
          <wp:inline distT="0" distB="0" distL="0" distR="0" wp14:anchorId="1B99DC7D" wp14:editId="2B7B2169">
            <wp:extent cx="6391276" cy="1789809"/>
            <wp:effectExtent l="0" t="0" r="0" b="1270"/>
            <wp:docPr id="1456117987" name="Picture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9"/>
                    <pic:cNvPicPr/>
                  </pic:nvPicPr>
                  <pic:blipFill>
                    <a:blip r:embed="rId23">
                      <a:extLst>
                        <a:ext uri="{28A0092B-C50C-407E-A947-70E740481C1C}">
                          <a14:useLocalDpi xmlns:a14="http://schemas.microsoft.com/office/drawing/2010/main" val="0"/>
                        </a:ext>
                      </a:extLst>
                    </a:blip>
                    <a:stretch>
                      <a:fillRect/>
                    </a:stretch>
                  </pic:blipFill>
                  <pic:spPr>
                    <a:xfrm>
                      <a:off x="0" y="0"/>
                      <a:ext cx="6391276" cy="1789809"/>
                    </a:xfrm>
                    <a:prstGeom prst="rect">
                      <a:avLst/>
                    </a:prstGeom>
                  </pic:spPr>
                </pic:pic>
              </a:graphicData>
            </a:graphic>
          </wp:inline>
        </w:drawing>
      </w:r>
    </w:p>
    <w:p w14:paraId="1BF44A0C" w14:textId="77777777" w:rsidR="005730C0" w:rsidRDefault="005730C0" w:rsidP="006E0DC7">
      <w:pPr>
        <w:ind w:left="360"/>
        <w:rPr>
          <w:rFonts w:asciiTheme="minorHAnsi" w:hAnsiTheme="minorHAnsi" w:cs="Arial"/>
          <w:sz w:val="22"/>
          <w:szCs w:val="22"/>
        </w:rPr>
      </w:pPr>
    </w:p>
    <w:p w14:paraId="05C97060" w14:textId="77777777" w:rsidR="005730C0" w:rsidRDefault="005730C0" w:rsidP="006E0DC7">
      <w:pPr>
        <w:ind w:left="360"/>
        <w:rPr>
          <w:rFonts w:asciiTheme="minorHAnsi" w:hAnsiTheme="minorHAnsi" w:cs="Arial"/>
          <w:sz w:val="22"/>
          <w:szCs w:val="22"/>
        </w:rPr>
      </w:pPr>
    </w:p>
    <w:p w14:paraId="3AAFDE44" w14:textId="77777777" w:rsidR="00C26D2A" w:rsidRDefault="00C26D2A" w:rsidP="006E0DC7">
      <w:pPr>
        <w:pStyle w:val="Heading2"/>
      </w:pPr>
      <w:bookmarkStart w:id="30" w:name="_Toc452540378"/>
      <w:bookmarkStart w:id="31" w:name="_Toc26275981"/>
    </w:p>
    <w:p w14:paraId="1BBD7DFF" w14:textId="3C739F37" w:rsidR="005730C0" w:rsidRPr="006E0DC7" w:rsidRDefault="005730C0" w:rsidP="006E0DC7">
      <w:pPr>
        <w:pStyle w:val="Heading2"/>
      </w:pPr>
      <w:bookmarkStart w:id="32" w:name="_Toc65857044"/>
      <w:r w:rsidRPr="006E0DC7">
        <w:t>Inter-company matching report</w:t>
      </w:r>
      <w:bookmarkEnd w:id="30"/>
      <w:bookmarkEnd w:id="31"/>
      <w:bookmarkEnd w:id="32"/>
    </w:p>
    <w:p w14:paraId="4F97640C" w14:textId="77777777" w:rsidR="005730C0" w:rsidRPr="0038521D" w:rsidRDefault="005730C0" w:rsidP="005730C0"/>
    <w:p w14:paraId="7DE5F3FA" w14:textId="77777777" w:rsidR="005730C0" w:rsidRPr="009D3139" w:rsidRDefault="005730C0" w:rsidP="006E0DC7">
      <w:pPr>
        <w:pStyle w:val="ListParagraph"/>
        <w:spacing w:line="240" w:lineRule="auto"/>
        <w:ind w:left="360"/>
        <w:jc w:val="both"/>
        <w:rPr>
          <w:rFonts w:asciiTheme="minorHAnsi" w:eastAsia="Times New Roman" w:hAnsiTheme="minorHAnsi" w:cs="Arial"/>
          <w:lang w:eastAsia="en-GB"/>
        </w:rPr>
      </w:pPr>
      <w:r w:rsidRPr="009D3139">
        <w:rPr>
          <w:rFonts w:asciiTheme="minorHAnsi" w:eastAsia="Times New Roman" w:hAnsiTheme="minorHAnsi" w:cs="Arial"/>
          <w:lang w:eastAsia="en-GB"/>
        </w:rPr>
        <w:t>This report is intended for EMs/GBS /Regional/Global User to run on their assigned entities.</w:t>
      </w:r>
    </w:p>
    <w:p w14:paraId="79CDB2EE" w14:textId="77777777" w:rsidR="005730C0" w:rsidRPr="009D3139" w:rsidRDefault="005730C0" w:rsidP="006E0DC7">
      <w:pPr>
        <w:pStyle w:val="ListParagraph"/>
        <w:spacing w:line="240" w:lineRule="auto"/>
        <w:ind w:left="360"/>
        <w:jc w:val="both"/>
        <w:rPr>
          <w:rFonts w:asciiTheme="minorHAnsi" w:hAnsiTheme="minorHAnsi" w:cs="Arial"/>
        </w:rPr>
      </w:pPr>
      <w:r w:rsidRPr="009D3139">
        <w:rPr>
          <w:rFonts w:asciiTheme="minorHAnsi" w:eastAsia="Times New Roman" w:hAnsiTheme="minorHAnsi" w:cs="Arial"/>
          <w:lang w:eastAsia="en-GB"/>
        </w:rPr>
        <w:t>The report will show the entities Assets/Counterparty Liabilities, Liabilities/Counterparty Assets for the BS Accounts and the Income/Counterparty Expenses, Expense/Counterparty Income for the P&amp;L Accounts.</w:t>
      </w:r>
      <w:r w:rsidRPr="009D3139">
        <w:rPr>
          <w:rFonts w:asciiTheme="minorHAnsi" w:hAnsiTheme="minorHAnsi" w:cs="Arial"/>
        </w:rPr>
        <w:t xml:space="preserve"> </w:t>
      </w:r>
    </w:p>
    <w:p w14:paraId="63565111" w14:textId="77777777" w:rsidR="005730C0" w:rsidRPr="009D3139" w:rsidRDefault="005730C0" w:rsidP="006E0DC7">
      <w:pPr>
        <w:pStyle w:val="ListParagraph"/>
        <w:spacing w:line="240" w:lineRule="auto"/>
        <w:ind w:left="360"/>
        <w:jc w:val="both"/>
        <w:rPr>
          <w:rFonts w:asciiTheme="minorHAnsi" w:hAnsiTheme="minorHAnsi" w:cs="Arial"/>
        </w:rPr>
      </w:pPr>
    </w:p>
    <w:p w14:paraId="0170D5B7" w14:textId="77777777" w:rsidR="005730C0" w:rsidRPr="009D3139" w:rsidRDefault="005730C0" w:rsidP="006E0DC7">
      <w:pPr>
        <w:pStyle w:val="ListParagraph"/>
        <w:spacing w:line="240" w:lineRule="auto"/>
        <w:ind w:left="360"/>
        <w:jc w:val="both"/>
        <w:rPr>
          <w:rFonts w:asciiTheme="minorHAnsi" w:hAnsiTheme="minorHAnsi" w:cs="Arial"/>
          <w:i/>
          <w:color w:val="0070C0"/>
          <w:u w:val="single"/>
        </w:rPr>
      </w:pPr>
      <w:r w:rsidRPr="009D3139">
        <w:rPr>
          <w:rFonts w:asciiTheme="minorHAnsi" w:hAnsiTheme="minorHAnsi" w:cs="Arial"/>
        </w:rPr>
        <w:t>The above-mentioned report is available in a specific server folder:</w:t>
      </w:r>
      <w:r w:rsidRPr="009D3139">
        <w:rPr>
          <w:rFonts w:asciiTheme="minorHAnsi" w:hAnsiTheme="minorHAnsi" w:cs="Arial"/>
        </w:rPr>
        <w:br/>
      </w:r>
      <w:r w:rsidRPr="009D3139">
        <w:rPr>
          <w:rFonts w:asciiTheme="minorHAnsi" w:hAnsiTheme="minorHAnsi" w:cs="Arial"/>
          <w:i/>
          <w:color w:val="0070C0"/>
          <w:u w:val="single"/>
        </w:rPr>
        <w:t xml:space="preserve">(ie. Open/Server Report/Intercompany folder) and will be available to users to run. </w:t>
      </w:r>
    </w:p>
    <w:p w14:paraId="60C38D78" w14:textId="77777777" w:rsidR="005730C0" w:rsidRPr="00FB7DE2" w:rsidRDefault="005730C0" w:rsidP="006E0DC7">
      <w:pPr>
        <w:autoSpaceDE w:val="0"/>
        <w:autoSpaceDN w:val="0"/>
        <w:ind w:left="360"/>
        <w:jc w:val="both"/>
        <w:rPr>
          <w:rFonts w:ascii="Calibri" w:hAnsi="Calibri" w:cs="Calibri"/>
          <w:sz w:val="22"/>
          <w:szCs w:val="22"/>
        </w:rPr>
      </w:pPr>
      <w:bookmarkStart w:id="33" w:name="_Hlk522705039"/>
      <w:r w:rsidRPr="009D3139">
        <w:rPr>
          <w:rFonts w:asciiTheme="minorHAnsi" w:hAnsiTheme="minorHAnsi" w:cs="Arial"/>
          <w:sz w:val="22"/>
          <w:szCs w:val="22"/>
        </w:rPr>
        <w:t xml:space="preserve">The Intercompany Report uses the data generated by the </w:t>
      </w:r>
      <w:r w:rsidRPr="009D3139">
        <w:rPr>
          <w:rFonts w:asciiTheme="minorHAnsi" w:hAnsiTheme="minorHAnsi" w:cs="Arial"/>
          <w:b/>
          <w:i/>
          <w:sz w:val="22"/>
          <w:szCs w:val="22"/>
        </w:rPr>
        <w:t>Generate PC Matching</w:t>
      </w:r>
      <w:r w:rsidRPr="009D3139">
        <w:rPr>
          <w:rFonts w:asciiTheme="minorHAnsi" w:hAnsiTheme="minorHAnsi" w:cs="Arial"/>
          <w:sz w:val="22"/>
          <w:szCs w:val="22"/>
        </w:rPr>
        <w:t xml:space="preserve"> logic which is scheduled to run </w:t>
      </w:r>
      <w:r w:rsidRPr="00FB7DE2">
        <w:rPr>
          <w:rFonts w:asciiTheme="minorHAnsi" w:hAnsiTheme="minorHAnsi" w:cs="Arial"/>
          <w:b/>
          <w:sz w:val="22"/>
          <w:szCs w:val="22"/>
          <w:u w:val="single"/>
        </w:rPr>
        <w:t>every 4 hours for Actual</w:t>
      </w:r>
      <w:r w:rsidRPr="00FB7DE2">
        <w:rPr>
          <w:rFonts w:ascii="Segoe UI" w:hAnsi="Segoe UI" w:cs="Segoe UI"/>
          <w:color w:val="000000"/>
          <w:szCs w:val="20"/>
          <w:u w:val="single"/>
        </w:rPr>
        <w:t xml:space="preserve"> (CM-1 and CM)</w:t>
      </w:r>
      <w:r>
        <w:rPr>
          <w:rFonts w:ascii="Segoe UI" w:hAnsi="Segoe UI" w:cs="Segoe UI"/>
          <w:color w:val="000000"/>
          <w:szCs w:val="20"/>
          <w:u w:val="single"/>
        </w:rPr>
        <w:t xml:space="preserve"> </w:t>
      </w:r>
      <w:r w:rsidRPr="00FE0157">
        <w:rPr>
          <w:rFonts w:asciiTheme="minorHAnsi" w:hAnsiTheme="minorHAnsi" w:cs="Arial"/>
          <w:sz w:val="22"/>
          <w:szCs w:val="22"/>
        </w:rPr>
        <w:t>and skipping the 02:00 AM midnight run</w:t>
      </w:r>
      <w:r>
        <w:rPr>
          <w:rFonts w:asciiTheme="minorHAnsi" w:hAnsiTheme="minorHAnsi" w:cs="Arial"/>
          <w:b/>
          <w:sz w:val="22"/>
          <w:szCs w:val="22"/>
        </w:rPr>
        <w:t>.</w:t>
      </w:r>
    </w:p>
    <w:p w14:paraId="49171314" w14:textId="77777777" w:rsidR="005730C0" w:rsidRDefault="005730C0" w:rsidP="006E0DC7">
      <w:pPr>
        <w:pStyle w:val="ListParagraph"/>
        <w:spacing w:line="240" w:lineRule="auto"/>
        <w:ind w:left="360"/>
        <w:jc w:val="both"/>
        <w:rPr>
          <w:rFonts w:asciiTheme="minorHAnsi" w:hAnsiTheme="minorHAnsi" w:cs="Arial"/>
        </w:rPr>
      </w:pPr>
    </w:p>
    <w:p w14:paraId="1543CD72" w14:textId="77777777" w:rsidR="005730C0" w:rsidRPr="009D3139" w:rsidRDefault="005730C0" w:rsidP="006E0DC7">
      <w:pPr>
        <w:pStyle w:val="ListParagraph"/>
        <w:spacing w:line="240" w:lineRule="auto"/>
        <w:ind w:left="360"/>
        <w:jc w:val="both"/>
        <w:rPr>
          <w:rFonts w:asciiTheme="minorHAnsi" w:hAnsiTheme="minorHAnsi" w:cs="Arial"/>
        </w:rPr>
      </w:pPr>
      <w:r w:rsidRPr="009D3139">
        <w:rPr>
          <w:rFonts w:asciiTheme="minorHAnsi" w:hAnsiTheme="minorHAnsi" w:cs="Arial"/>
        </w:rPr>
        <w:t>This logic will look for any intercompany transactions posted against an entity and update memo accounts within that entity with the numbers.</w:t>
      </w:r>
    </w:p>
    <w:p w14:paraId="652D4675" w14:textId="77777777" w:rsidR="005730C0" w:rsidRPr="009D3139" w:rsidRDefault="005730C0" w:rsidP="006E0DC7">
      <w:pPr>
        <w:pStyle w:val="ListParagraph"/>
        <w:spacing w:line="240" w:lineRule="auto"/>
        <w:ind w:left="360"/>
        <w:jc w:val="both"/>
        <w:rPr>
          <w:rFonts w:asciiTheme="minorHAnsi" w:hAnsiTheme="minorHAnsi" w:cs="Arial"/>
        </w:rPr>
      </w:pPr>
    </w:p>
    <w:bookmarkEnd w:id="33"/>
    <w:p w14:paraId="14F4F19D" w14:textId="77777777" w:rsidR="005730C0" w:rsidRPr="009D3139" w:rsidRDefault="005730C0" w:rsidP="006E0DC7">
      <w:pPr>
        <w:pStyle w:val="ListParagraph"/>
        <w:spacing w:line="240" w:lineRule="auto"/>
        <w:ind w:left="360"/>
        <w:jc w:val="both"/>
        <w:rPr>
          <w:rFonts w:asciiTheme="minorHAnsi" w:hAnsiTheme="minorHAnsi" w:cs="Arial"/>
        </w:rPr>
      </w:pPr>
      <w:r w:rsidRPr="009D3139">
        <w:rPr>
          <w:rFonts w:asciiTheme="minorHAnsi" w:hAnsiTheme="minorHAnsi" w:cs="Arial"/>
        </w:rPr>
        <w:t>The MAVG rate will be used for matching of P&amp;L Accounts and the Closing Rates will be used for matching of BS Accounts.</w:t>
      </w:r>
    </w:p>
    <w:p w14:paraId="13E5D839" w14:textId="77777777" w:rsidR="005730C0" w:rsidRPr="009D3139" w:rsidRDefault="005730C0" w:rsidP="006E0DC7">
      <w:pPr>
        <w:pStyle w:val="ListParagraph"/>
        <w:spacing w:line="240" w:lineRule="auto"/>
        <w:ind w:left="360"/>
        <w:jc w:val="both"/>
        <w:rPr>
          <w:rFonts w:asciiTheme="minorHAnsi" w:hAnsiTheme="minorHAnsi" w:cs="Arial"/>
        </w:rPr>
      </w:pPr>
      <w:r w:rsidRPr="009D3139">
        <w:rPr>
          <w:rFonts w:asciiTheme="minorHAnsi" w:hAnsiTheme="minorHAnsi" w:cs="Arial"/>
        </w:rPr>
        <w:br/>
        <w:t>A short guidance on how to run and identify the amounts from the Report in ECC is presented in the below attached excel file:</w:t>
      </w:r>
    </w:p>
    <w:p w14:paraId="73A4C16B" w14:textId="77777777" w:rsidR="005730C0" w:rsidRDefault="005730C0" w:rsidP="006E0DC7">
      <w:pPr>
        <w:ind w:left="360"/>
        <w:jc w:val="both"/>
        <w:rPr>
          <w:rFonts w:asciiTheme="minorHAnsi" w:hAnsiTheme="minorHAnsi" w:cs="Arial"/>
          <w:sz w:val="22"/>
          <w:szCs w:val="22"/>
        </w:rPr>
      </w:pPr>
      <w:r w:rsidRPr="009D3139">
        <w:rPr>
          <w:rFonts w:asciiTheme="minorHAnsi" w:hAnsiTheme="minorHAnsi" w:cs="Arial"/>
          <w:sz w:val="22"/>
          <w:szCs w:val="22"/>
        </w:rPr>
        <w:object w:dxaOrig="1531" w:dyaOrig="991" w14:anchorId="6524830A">
          <v:shape id="_x0000_i1026" type="#_x0000_t75" style="width:76.5pt;height:49.5pt" o:ole="">
            <v:imagedata r:id="rId24" o:title=""/>
          </v:shape>
          <o:OLEObject Type="Embed" ProgID="Excel.Sheet.12" ShapeID="_x0000_i1026" DrawAspect="Icon" ObjectID="_1715862544" r:id="rId25"/>
        </w:object>
      </w:r>
    </w:p>
    <w:p w14:paraId="129D275A" w14:textId="77777777" w:rsidR="005730C0" w:rsidRDefault="005730C0" w:rsidP="005730C0">
      <w:pPr>
        <w:rPr>
          <w:rFonts w:asciiTheme="minorHAnsi" w:hAnsiTheme="minorHAnsi" w:cs="Arial"/>
          <w:sz w:val="22"/>
          <w:szCs w:val="22"/>
        </w:rPr>
      </w:pPr>
    </w:p>
    <w:p w14:paraId="31FB5660" w14:textId="77777777" w:rsidR="005730C0" w:rsidRDefault="005730C0" w:rsidP="006E0DC7">
      <w:pPr>
        <w:pStyle w:val="Heading2"/>
      </w:pPr>
      <w:bookmarkStart w:id="34" w:name="_Toc26275982"/>
      <w:bookmarkStart w:id="35" w:name="_Toc65857045"/>
      <w:r w:rsidRPr="009D3139">
        <w:t>Thresholds &amp; rules</w:t>
      </w:r>
      <w:bookmarkEnd w:id="34"/>
      <w:bookmarkEnd w:id="35"/>
    </w:p>
    <w:p w14:paraId="122D80F0" w14:textId="77777777" w:rsidR="005730C0" w:rsidRDefault="005730C0" w:rsidP="005730C0"/>
    <w:bookmarkStart w:id="36" w:name="_Toc452540380"/>
    <w:p w14:paraId="76B8256A" w14:textId="77777777" w:rsidR="005730C0" w:rsidRPr="009D3139" w:rsidRDefault="005730C0" w:rsidP="005730C0">
      <w:pPr>
        <w:jc w:val="both"/>
        <w:rPr>
          <w:rFonts w:asciiTheme="minorHAnsi" w:hAnsiTheme="minorHAnsi" w:cs="Arial"/>
          <w:color w:val="000000" w:themeColor="text1"/>
          <w:sz w:val="22"/>
          <w:szCs w:val="22"/>
        </w:rPr>
      </w:pPr>
      <w:r w:rsidRPr="009D3139">
        <w:rPr>
          <w:rFonts w:asciiTheme="minorHAnsi" w:hAnsiTheme="minorHAnsi" w:cs="Arial"/>
          <w:noProof/>
          <w:sz w:val="22"/>
          <w:szCs w:val="22"/>
        </w:rPr>
        <mc:AlternateContent>
          <mc:Choice Requires="wps">
            <w:drawing>
              <wp:anchor distT="0" distB="0" distL="114300" distR="114300" simplePos="0" relativeHeight="251657728" behindDoc="0" locked="0" layoutInCell="1" allowOverlap="1" wp14:anchorId="0B520F2A" wp14:editId="661C6DD6">
                <wp:simplePos x="0" y="0"/>
                <wp:positionH relativeFrom="column">
                  <wp:posOffset>876300</wp:posOffset>
                </wp:positionH>
                <wp:positionV relativeFrom="paragraph">
                  <wp:posOffset>3429000</wp:posOffset>
                </wp:positionV>
                <wp:extent cx="0" cy="0"/>
                <wp:effectExtent l="9525" t="57150" r="19050" b="57150"/>
                <wp:wrapNone/>
                <wp:docPr id="2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4C0919" id="Line 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pt,270pt" to="69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">
                <v:stroke endarrow="block"/>
              </v:line>
            </w:pict>
          </mc:Fallback>
        </mc:AlternateContent>
      </w:r>
      <w:bookmarkEnd w:id="36"/>
      <w:r w:rsidRPr="009D3139">
        <w:rPr>
          <w:rFonts w:asciiTheme="minorHAnsi" w:hAnsiTheme="minorHAnsi" w:cs="Arial"/>
          <w:color w:val="000000" w:themeColor="text1"/>
          <w:sz w:val="22"/>
          <w:szCs w:val="22"/>
        </w:rPr>
        <w:t>Below are the rules applicable for Intercompany:</w:t>
      </w:r>
    </w:p>
    <w:p w14:paraId="1180567C" w14:textId="77777777" w:rsidR="005730C0" w:rsidRPr="009D3139" w:rsidRDefault="005730C0" w:rsidP="005730C0">
      <w:pPr>
        <w:numPr>
          <w:ilvl w:val="0"/>
          <w:numId w:val="4"/>
        </w:numPr>
        <w:jc w:val="both"/>
        <w:rPr>
          <w:rFonts w:asciiTheme="minorHAnsi" w:hAnsiTheme="minorHAnsi" w:cs="Arial"/>
          <w:sz w:val="22"/>
          <w:szCs w:val="22"/>
        </w:rPr>
      </w:pPr>
      <w:r w:rsidRPr="009D3139">
        <w:rPr>
          <w:rFonts w:asciiTheme="minorHAnsi" w:hAnsiTheme="minorHAnsi" w:cs="Arial"/>
          <w:sz w:val="22"/>
          <w:szCs w:val="22"/>
        </w:rPr>
        <w:t xml:space="preserve">Each EM’s/BASS/Region, as a matter of routine, </w:t>
      </w:r>
      <w:r w:rsidRPr="009D3139">
        <w:rPr>
          <w:rFonts w:asciiTheme="minorHAnsi" w:hAnsiTheme="minorHAnsi" w:cs="Arial"/>
          <w:b/>
          <w:sz w:val="22"/>
          <w:szCs w:val="22"/>
          <w:u w:val="single"/>
        </w:rPr>
        <w:t>should review</w:t>
      </w:r>
      <w:r w:rsidRPr="009D3139">
        <w:rPr>
          <w:rFonts w:asciiTheme="minorHAnsi" w:hAnsiTheme="minorHAnsi" w:cs="Arial"/>
          <w:sz w:val="22"/>
          <w:szCs w:val="22"/>
        </w:rPr>
        <w:t xml:space="preserve"> the inter-company report to identify any mismatches.</w:t>
      </w:r>
    </w:p>
    <w:p w14:paraId="03829A02" w14:textId="77777777" w:rsidR="005730C0" w:rsidRPr="009D3139" w:rsidRDefault="005730C0" w:rsidP="005730C0">
      <w:pPr>
        <w:numPr>
          <w:ilvl w:val="0"/>
          <w:numId w:val="4"/>
        </w:numPr>
        <w:jc w:val="both"/>
        <w:rPr>
          <w:rFonts w:asciiTheme="minorHAnsi" w:hAnsiTheme="minorHAnsi" w:cs="Arial"/>
          <w:sz w:val="22"/>
          <w:szCs w:val="22"/>
        </w:rPr>
      </w:pPr>
      <w:r w:rsidRPr="009D3139">
        <w:rPr>
          <w:rFonts w:asciiTheme="minorHAnsi" w:hAnsiTheme="minorHAnsi" w:cs="Arial"/>
          <w:sz w:val="22"/>
          <w:szCs w:val="22"/>
        </w:rPr>
        <w:t>An exemption is granted, when the mismatch is generated by different profit centres, but these are in the same Market and are offsetting each other.</w:t>
      </w:r>
    </w:p>
    <w:p w14:paraId="445AF2BA" w14:textId="77777777" w:rsidR="005730C0" w:rsidRPr="009D3139" w:rsidRDefault="005730C0" w:rsidP="005730C0">
      <w:pPr>
        <w:ind w:left="360"/>
        <w:jc w:val="both"/>
        <w:rPr>
          <w:rFonts w:asciiTheme="minorHAnsi" w:hAnsiTheme="minorHAnsi" w:cs="Arial"/>
          <w:sz w:val="22"/>
          <w:szCs w:val="22"/>
        </w:rPr>
      </w:pPr>
      <w:r w:rsidRPr="009D3139">
        <w:rPr>
          <w:rFonts w:asciiTheme="minorHAnsi" w:hAnsiTheme="minorHAnsi" w:cs="Arial"/>
          <w:i/>
          <w:sz w:val="22"/>
          <w:szCs w:val="22"/>
        </w:rPr>
        <w:t>(Example: UAC00L – CBU, UAO02L – OBU, both are in the same Market – Ukraine):</w:t>
      </w:r>
    </w:p>
    <w:p w14:paraId="701EA5A8" w14:textId="77777777" w:rsidR="005730C0" w:rsidRPr="009D3139" w:rsidRDefault="005730C0" w:rsidP="005730C0">
      <w:pPr>
        <w:jc w:val="both"/>
        <w:rPr>
          <w:rFonts w:asciiTheme="minorHAnsi" w:hAnsiTheme="minorHAnsi" w:cs="Arial"/>
          <w:sz w:val="22"/>
          <w:szCs w:val="22"/>
        </w:rPr>
      </w:pPr>
      <w:r>
        <w:rPr>
          <w:noProof/>
        </w:rPr>
        <w:drawing>
          <wp:inline distT="0" distB="0" distL="0" distR="0" wp14:anchorId="6BAE91B1" wp14:editId="1C460A86">
            <wp:extent cx="6152513" cy="401320"/>
            <wp:effectExtent l="0" t="0" r="635" b="0"/>
            <wp:docPr id="5038290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6152513" cy="401320"/>
                    </a:xfrm>
                    <a:prstGeom prst="rect">
                      <a:avLst/>
                    </a:prstGeom>
                  </pic:spPr>
                </pic:pic>
              </a:graphicData>
            </a:graphic>
          </wp:inline>
        </w:drawing>
      </w:r>
    </w:p>
    <w:p w14:paraId="62C600EF" w14:textId="77777777" w:rsidR="005730C0" w:rsidRPr="009D3139" w:rsidRDefault="005730C0" w:rsidP="005730C0">
      <w:pPr>
        <w:ind w:left="360"/>
        <w:jc w:val="both"/>
        <w:rPr>
          <w:rFonts w:asciiTheme="minorHAnsi" w:hAnsiTheme="minorHAnsi" w:cs="Arial"/>
          <w:sz w:val="22"/>
          <w:szCs w:val="22"/>
        </w:rPr>
      </w:pPr>
    </w:p>
    <w:p w14:paraId="611EC809" w14:textId="77777777" w:rsidR="005730C0" w:rsidRPr="009D3139" w:rsidRDefault="005730C0" w:rsidP="005730C0">
      <w:pPr>
        <w:numPr>
          <w:ilvl w:val="0"/>
          <w:numId w:val="4"/>
        </w:numPr>
        <w:jc w:val="both"/>
        <w:rPr>
          <w:rFonts w:asciiTheme="minorHAnsi" w:hAnsiTheme="minorHAnsi" w:cs="Arial"/>
          <w:sz w:val="22"/>
          <w:szCs w:val="22"/>
        </w:rPr>
      </w:pPr>
      <w:r w:rsidRPr="009D3139">
        <w:rPr>
          <w:rFonts w:asciiTheme="minorHAnsi" w:hAnsiTheme="minorHAnsi" w:cs="Arial"/>
          <w:sz w:val="22"/>
          <w:szCs w:val="22"/>
        </w:rPr>
        <w:t xml:space="preserve">The Intercompany Reports </w:t>
      </w:r>
      <w:r w:rsidRPr="009D3139">
        <w:rPr>
          <w:rFonts w:asciiTheme="minorHAnsi" w:hAnsiTheme="minorHAnsi" w:cs="Arial"/>
          <w:b/>
          <w:sz w:val="22"/>
          <w:szCs w:val="22"/>
          <w:u w:val="single"/>
        </w:rPr>
        <w:t>allow users</w:t>
      </w:r>
      <w:r w:rsidRPr="009D3139">
        <w:rPr>
          <w:rFonts w:asciiTheme="minorHAnsi" w:hAnsiTheme="minorHAnsi" w:cs="Arial"/>
          <w:sz w:val="22"/>
          <w:szCs w:val="22"/>
        </w:rPr>
        <w:t xml:space="preserve"> to run the reports on demand and for their assigned entities without having access to the counterparty’s numbers </w:t>
      </w:r>
    </w:p>
    <w:p w14:paraId="74ECDABB" w14:textId="77777777" w:rsidR="005730C0" w:rsidRPr="009D3139" w:rsidRDefault="005730C0" w:rsidP="005730C0">
      <w:pPr>
        <w:pStyle w:val="ListParagraph"/>
        <w:numPr>
          <w:ilvl w:val="0"/>
          <w:numId w:val="4"/>
        </w:numPr>
        <w:spacing w:line="240" w:lineRule="auto"/>
        <w:jc w:val="both"/>
        <w:rPr>
          <w:rFonts w:asciiTheme="minorHAnsi" w:hAnsiTheme="minorHAnsi" w:cs="Arial"/>
        </w:rPr>
      </w:pPr>
      <w:r w:rsidRPr="009D3139">
        <w:rPr>
          <w:rFonts w:asciiTheme="minorHAnsi" w:hAnsiTheme="minorHAnsi" w:cs="Arial"/>
          <w:b/>
        </w:rPr>
        <w:t xml:space="preserve">Balance sheet </w:t>
      </w:r>
      <w:r w:rsidRPr="009D3139">
        <w:rPr>
          <w:rFonts w:asciiTheme="minorHAnsi" w:hAnsiTheme="minorHAnsi" w:cs="Arial"/>
        </w:rPr>
        <w:t>accounts (</w:t>
      </w:r>
      <w:r w:rsidRPr="009D3139">
        <w:rPr>
          <w:rFonts w:asciiTheme="minorHAnsi" w:hAnsiTheme="minorHAnsi" w:cs="Arial"/>
          <w:b/>
        </w:rPr>
        <w:t>Loans &amp; Borrowings, Debtors/Creditors</w:t>
      </w:r>
      <w:r w:rsidRPr="009D3139">
        <w:rPr>
          <w:rFonts w:asciiTheme="minorHAnsi" w:hAnsiTheme="minorHAnsi" w:cs="Arial"/>
        </w:rPr>
        <w:t xml:space="preserve"> </w:t>
      </w:r>
      <w:r w:rsidRPr="009D3139">
        <w:rPr>
          <w:rFonts w:asciiTheme="minorHAnsi" w:hAnsiTheme="minorHAnsi" w:cs="Arial"/>
          <w:b/>
        </w:rPr>
        <w:t>and Interest Payable/Receivable</w:t>
      </w:r>
      <w:r w:rsidRPr="009D3139">
        <w:rPr>
          <w:rFonts w:asciiTheme="minorHAnsi" w:hAnsiTheme="minorHAnsi" w:cs="Arial"/>
        </w:rPr>
        <w:t xml:space="preserve">) the threshold by Market view and Management account is </w:t>
      </w:r>
      <w:r w:rsidRPr="009D3139">
        <w:rPr>
          <w:rFonts w:asciiTheme="minorHAnsi" w:hAnsiTheme="minorHAnsi" w:cs="Arial"/>
          <w:b/>
        </w:rPr>
        <w:t>£50k</w:t>
      </w:r>
      <w:r w:rsidRPr="009D3139">
        <w:rPr>
          <w:rFonts w:asciiTheme="minorHAnsi" w:hAnsiTheme="minorHAnsi" w:cs="Arial"/>
        </w:rPr>
        <w:t>.</w:t>
      </w:r>
    </w:p>
    <w:p w14:paraId="3D90337E" w14:textId="77777777" w:rsidR="005730C0" w:rsidRPr="009D3139" w:rsidRDefault="005730C0" w:rsidP="005730C0">
      <w:pPr>
        <w:pStyle w:val="ListParagraph"/>
        <w:numPr>
          <w:ilvl w:val="0"/>
          <w:numId w:val="4"/>
        </w:numPr>
        <w:spacing w:line="240" w:lineRule="auto"/>
        <w:jc w:val="both"/>
        <w:rPr>
          <w:rFonts w:asciiTheme="minorHAnsi" w:hAnsiTheme="minorHAnsi" w:cs="Arial"/>
        </w:rPr>
      </w:pPr>
      <w:r w:rsidRPr="009D3139">
        <w:rPr>
          <w:rFonts w:asciiTheme="minorHAnsi" w:hAnsiTheme="minorHAnsi" w:cs="Arial"/>
          <w:b/>
        </w:rPr>
        <w:t>Internal Interest (P&amp;L)</w:t>
      </w:r>
      <w:r w:rsidRPr="009D3139">
        <w:rPr>
          <w:rFonts w:asciiTheme="minorHAnsi" w:hAnsiTheme="minorHAnsi" w:cs="Arial"/>
        </w:rPr>
        <w:t>, transactions with BATIF will be matched by BATIF; other internal transactions need to be correct (variances of up to £50k per entity are acceptable).</w:t>
      </w:r>
    </w:p>
    <w:p w14:paraId="6014307A" w14:textId="77777777" w:rsidR="005730C0" w:rsidRPr="00A86D72" w:rsidRDefault="005730C0" w:rsidP="005730C0">
      <w:pPr>
        <w:pStyle w:val="ListParagraph"/>
        <w:numPr>
          <w:ilvl w:val="0"/>
          <w:numId w:val="4"/>
        </w:numPr>
        <w:spacing w:line="240" w:lineRule="auto"/>
        <w:jc w:val="both"/>
        <w:rPr>
          <w:rFonts w:asciiTheme="minorHAnsi" w:hAnsiTheme="minorHAnsi" w:cs="Arial"/>
        </w:rPr>
      </w:pPr>
      <w:r w:rsidRPr="009D3139">
        <w:rPr>
          <w:rFonts w:asciiTheme="minorHAnsi" w:hAnsiTheme="minorHAnsi" w:cs="Arial"/>
          <w:b/>
        </w:rPr>
        <w:t>Internal Cash flow</w:t>
      </w:r>
      <w:r w:rsidRPr="009D3139">
        <w:rPr>
          <w:rFonts w:asciiTheme="minorHAnsi" w:hAnsiTheme="minorHAnsi" w:cs="Arial"/>
        </w:rPr>
        <w:t>: dividends controlled by the Netherlands and BAT Holdings will need to be matched as before. For other internal transactions as dividends, CAPEX and interest variances up to £50k per entity/line are acceptable. For any other transactions within internal Cash</w:t>
      </w:r>
      <w:r>
        <w:rPr>
          <w:rFonts w:asciiTheme="minorHAnsi" w:hAnsiTheme="minorHAnsi" w:cs="Arial"/>
        </w:rPr>
        <w:t xml:space="preserve"> </w:t>
      </w:r>
      <w:r w:rsidRPr="009D3139">
        <w:rPr>
          <w:rFonts w:asciiTheme="minorHAnsi" w:hAnsiTheme="minorHAnsi" w:cs="Arial"/>
        </w:rPr>
        <w:t>flow we would not expect any variances</w:t>
      </w:r>
      <w:r w:rsidRPr="009D3139">
        <w:rPr>
          <w:rFonts w:asciiTheme="minorHAnsi" w:hAnsiTheme="minorHAnsi" w:cs="Arial"/>
          <w:color w:val="FFC000"/>
        </w:rPr>
        <w:t>.</w:t>
      </w:r>
    </w:p>
    <w:p w14:paraId="0194B202" w14:textId="77777777" w:rsidR="005730C0" w:rsidRPr="00A86D72" w:rsidRDefault="005730C0" w:rsidP="005730C0">
      <w:pPr>
        <w:pStyle w:val="ListParagraph"/>
        <w:numPr>
          <w:ilvl w:val="0"/>
          <w:numId w:val="4"/>
        </w:numPr>
        <w:spacing w:line="240" w:lineRule="auto"/>
        <w:jc w:val="both"/>
        <w:rPr>
          <w:rFonts w:asciiTheme="minorHAnsi" w:hAnsiTheme="minorHAnsi" w:cs="Arial"/>
        </w:rPr>
      </w:pPr>
      <w:r w:rsidRPr="00A86D72">
        <w:rPr>
          <w:rFonts w:asciiTheme="minorHAnsi" w:hAnsiTheme="minorHAnsi"/>
          <w:lang w:val="en-US" w:eastAsia="en-US"/>
        </w:rPr>
        <w:t xml:space="preserve">The Cash Flow rules for </w:t>
      </w:r>
      <w:r w:rsidRPr="00A86D72">
        <w:rPr>
          <w:rFonts w:asciiTheme="minorHAnsi" w:hAnsiTheme="minorHAnsi"/>
          <w:b/>
          <w:bCs/>
          <w:lang w:val="en-US" w:eastAsia="en-US"/>
        </w:rPr>
        <w:t xml:space="preserve">WHT paid on Interest and Dividends </w:t>
      </w:r>
      <w:r w:rsidRPr="00A86D72">
        <w:rPr>
          <w:rFonts w:asciiTheme="minorHAnsi" w:hAnsiTheme="minorHAnsi"/>
          <w:lang w:val="en-US" w:eastAsia="en-US"/>
        </w:rPr>
        <w:t>form part of Cash Generated from Operations and Net Cashflow respectively. These Cash Flow rules are not generated based on ECC transactions only, but also based on WHT manual input (</w:t>
      </w:r>
      <w:r w:rsidRPr="00A86D72">
        <w:rPr>
          <w:rFonts w:asciiTheme="minorHAnsi" w:hAnsiTheme="minorHAnsi"/>
          <w:b/>
          <w:bCs/>
          <w:lang w:val="en-US" w:eastAsia="en-US"/>
        </w:rPr>
        <w:t>MEMO_OBA60200 - WHT for internal interest, MEMO_OBA60300 - Withholding tax for internal dividends</w:t>
      </w:r>
      <w:r w:rsidRPr="00A86D72">
        <w:rPr>
          <w:rFonts w:asciiTheme="minorHAnsi" w:hAnsiTheme="minorHAnsi"/>
          <w:lang w:val="en-US" w:eastAsia="en-US"/>
        </w:rPr>
        <w:t xml:space="preserve">) which means that for a correct elimination of </w:t>
      </w:r>
      <w:r w:rsidRPr="00A86D72">
        <w:rPr>
          <w:rFonts w:asciiTheme="minorHAnsi" w:hAnsiTheme="minorHAnsi"/>
          <w:b/>
          <w:bCs/>
          <w:lang w:val="en-US" w:eastAsia="en-US"/>
        </w:rPr>
        <w:t>Internal Cash Flow</w:t>
      </w:r>
      <w:r w:rsidRPr="00A86D72">
        <w:rPr>
          <w:rFonts w:asciiTheme="minorHAnsi" w:hAnsiTheme="minorHAnsi"/>
          <w:lang w:val="en-US" w:eastAsia="en-US"/>
        </w:rPr>
        <w:t xml:space="preserve"> these inputs must be agreed with counterparts and done correctly.</w:t>
      </w:r>
    </w:p>
    <w:p w14:paraId="407DA99A" w14:textId="77777777" w:rsidR="005730C0" w:rsidRPr="009D3139" w:rsidRDefault="005730C0" w:rsidP="005730C0">
      <w:pPr>
        <w:pStyle w:val="ListParagraph"/>
        <w:numPr>
          <w:ilvl w:val="0"/>
          <w:numId w:val="4"/>
        </w:numPr>
        <w:spacing w:line="240" w:lineRule="auto"/>
        <w:jc w:val="both"/>
        <w:rPr>
          <w:rFonts w:asciiTheme="minorHAnsi" w:hAnsiTheme="minorHAnsi" w:cs="Arial"/>
        </w:rPr>
      </w:pPr>
      <w:r w:rsidRPr="009D3139">
        <w:rPr>
          <w:rFonts w:asciiTheme="minorHAnsi" w:hAnsiTheme="minorHAnsi" w:cs="Arial"/>
        </w:rPr>
        <w:t xml:space="preserve">Unless specified otherwise </w:t>
      </w:r>
      <w:hyperlink w:anchor="_3.4.1_Automated_Matching" w:history="1">
        <w:r w:rsidRPr="009D3139">
          <w:rPr>
            <w:rFonts w:asciiTheme="minorHAnsi" w:hAnsiTheme="minorHAnsi" w:cs="Arial"/>
          </w:rPr>
          <w:t>above</w:t>
        </w:r>
      </w:hyperlink>
      <w:r w:rsidRPr="009D3139">
        <w:rPr>
          <w:rFonts w:asciiTheme="minorHAnsi" w:hAnsiTheme="minorHAnsi" w:cs="Arial"/>
        </w:rPr>
        <w:t xml:space="preserve"> </w:t>
      </w:r>
      <w:r w:rsidRPr="009D3139">
        <w:rPr>
          <w:rFonts w:asciiTheme="minorHAnsi" w:hAnsiTheme="minorHAnsi" w:cs="Arial"/>
          <w:b/>
          <w:color w:val="FF0000"/>
          <w:u w:val="single"/>
        </w:rPr>
        <w:t>all inter-company differences above £50K</w:t>
      </w:r>
      <w:r w:rsidRPr="009D3139">
        <w:rPr>
          <w:rFonts w:asciiTheme="minorHAnsi" w:hAnsiTheme="minorHAnsi" w:cs="Arial"/>
          <w:color w:val="FF0000"/>
        </w:rPr>
        <w:t xml:space="preserve"> </w:t>
      </w:r>
      <w:r w:rsidRPr="009D3139">
        <w:rPr>
          <w:rFonts w:asciiTheme="minorHAnsi" w:hAnsiTheme="minorHAnsi" w:cs="Arial"/>
        </w:rPr>
        <w:t>should be investigated and cleared between the counter-parties before the closure of Q exercise.</w:t>
      </w:r>
    </w:p>
    <w:p w14:paraId="2FE05F99" w14:textId="77777777" w:rsidR="005730C0" w:rsidRPr="009D3139" w:rsidRDefault="005730C0" w:rsidP="005730C0">
      <w:pPr>
        <w:pStyle w:val="ListParagraph"/>
        <w:numPr>
          <w:ilvl w:val="0"/>
          <w:numId w:val="4"/>
        </w:numPr>
        <w:spacing w:line="240" w:lineRule="auto"/>
        <w:jc w:val="both"/>
        <w:rPr>
          <w:rFonts w:asciiTheme="minorHAnsi" w:hAnsiTheme="minorHAnsi" w:cs="Arial"/>
          <w:b/>
          <w:bCs/>
        </w:rPr>
      </w:pPr>
      <w:r w:rsidRPr="009D3139">
        <w:rPr>
          <w:rFonts w:asciiTheme="minorHAnsi" w:hAnsiTheme="minorHAnsi" w:cs="Arial"/>
        </w:rPr>
        <w:t xml:space="preserve">All inter-company balances </w:t>
      </w:r>
      <w:r w:rsidRPr="009D3139">
        <w:rPr>
          <w:rFonts w:asciiTheme="minorHAnsi" w:hAnsiTheme="minorHAnsi" w:cs="Arial"/>
          <w:b/>
          <w:u w:val="single"/>
        </w:rPr>
        <w:t>should be agreed</w:t>
      </w:r>
      <w:r w:rsidRPr="009D3139">
        <w:rPr>
          <w:rFonts w:asciiTheme="minorHAnsi" w:hAnsiTheme="minorHAnsi" w:cs="Arial"/>
        </w:rPr>
        <w:t xml:space="preserve"> in advance.</w:t>
      </w:r>
    </w:p>
    <w:p w14:paraId="4DC0500A" w14:textId="77777777" w:rsidR="005730C0" w:rsidRDefault="005730C0" w:rsidP="005730C0">
      <w:pPr>
        <w:pStyle w:val="ListParagraph"/>
        <w:numPr>
          <w:ilvl w:val="0"/>
          <w:numId w:val="4"/>
        </w:numPr>
        <w:spacing w:line="240" w:lineRule="auto"/>
        <w:jc w:val="both"/>
        <w:rPr>
          <w:rFonts w:asciiTheme="minorHAnsi" w:hAnsiTheme="minorHAnsi" w:cs="Arial"/>
        </w:rPr>
      </w:pPr>
      <w:r w:rsidRPr="009D3139">
        <w:rPr>
          <w:rFonts w:asciiTheme="minorHAnsi" w:hAnsiTheme="minorHAnsi" w:cs="Arial"/>
        </w:rPr>
        <w:t xml:space="preserve">The following </w:t>
      </w:r>
      <w:r w:rsidRPr="009D3139">
        <w:rPr>
          <w:rFonts w:asciiTheme="minorHAnsi" w:hAnsiTheme="minorHAnsi" w:cs="Arial"/>
          <w:b/>
          <w:u w:val="single"/>
        </w:rPr>
        <w:t>Global intercompany principles apply</w:t>
      </w:r>
      <w:r w:rsidRPr="009D3139">
        <w:rPr>
          <w:rFonts w:asciiTheme="minorHAnsi" w:hAnsiTheme="minorHAnsi" w:cs="Arial"/>
        </w:rPr>
        <w:t xml:space="preserve"> to the P&amp;L accounts below:</w:t>
      </w:r>
    </w:p>
    <w:p w14:paraId="65CB7934" w14:textId="77777777" w:rsidR="005730C0" w:rsidRPr="009D3139" w:rsidRDefault="005730C0" w:rsidP="0046786F">
      <w:pPr>
        <w:pStyle w:val="ListParagraph"/>
        <w:numPr>
          <w:ilvl w:val="0"/>
          <w:numId w:val="5"/>
        </w:numPr>
        <w:spacing w:after="0" w:line="240" w:lineRule="auto"/>
        <w:jc w:val="both"/>
        <w:rPr>
          <w:rFonts w:asciiTheme="minorHAnsi" w:hAnsiTheme="minorHAnsi" w:cs="Arial"/>
        </w:rPr>
      </w:pPr>
      <w:r w:rsidRPr="009D3139">
        <w:rPr>
          <w:rFonts w:asciiTheme="minorHAnsi" w:hAnsiTheme="minorHAnsi" w:cs="Arial"/>
        </w:rPr>
        <w:t>Group recharges – income drives</w:t>
      </w:r>
    </w:p>
    <w:p w14:paraId="49F5BD78" w14:textId="77777777" w:rsidR="005730C0" w:rsidRPr="009D3139" w:rsidRDefault="005730C0" w:rsidP="0046786F">
      <w:pPr>
        <w:pStyle w:val="ListParagraph"/>
        <w:numPr>
          <w:ilvl w:val="0"/>
          <w:numId w:val="5"/>
        </w:numPr>
        <w:spacing w:after="0" w:line="240" w:lineRule="auto"/>
        <w:jc w:val="both"/>
        <w:rPr>
          <w:rFonts w:asciiTheme="minorHAnsi" w:hAnsiTheme="minorHAnsi" w:cs="Arial"/>
        </w:rPr>
      </w:pPr>
      <w:r w:rsidRPr="009D3139">
        <w:rPr>
          <w:rFonts w:asciiTheme="minorHAnsi" w:hAnsiTheme="minorHAnsi" w:cs="Arial"/>
        </w:rPr>
        <w:t>Royalties – expense drives</w:t>
      </w:r>
    </w:p>
    <w:p w14:paraId="73728EEA" w14:textId="77777777" w:rsidR="005730C0" w:rsidRDefault="005730C0" w:rsidP="0046786F">
      <w:pPr>
        <w:pStyle w:val="ListParagraph"/>
        <w:numPr>
          <w:ilvl w:val="0"/>
          <w:numId w:val="5"/>
        </w:numPr>
        <w:spacing w:after="0" w:line="240" w:lineRule="auto"/>
        <w:jc w:val="both"/>
        <w:rPr>
          <w:rFonts w:asciiTheme="minorHAnsi" w:hAnsiTheme="minorHAnsi" w:cs="Arial"/>
        </w:rPr>
      </w:pPr>
      <w:r w:rsidRPr="009D3139">
        <w:rPr>
          <w:rFonts w:asciiTheme="minorHAnsi" w:hAnsiTheme="minorHAnsi" w:cs="Arial"/>
        </w:rPr>
        <w:t>Other income and expenses – income drives</w:t>
      </w:r>
    </w:p>
    <w:p w14:paraId="0CE19D8C" w14:textId="77777777" w:rsidR="005730C0" w:rsidRDefault="005730C0" w:rsidP="005730C0">
      <w:pPr>
        <w:ind w:left="360"/>
        <w:jc w:val="both"/>
        <w:rPr>
          <w:rFonts w:asciiTheme="minorHAnsi" w:hAnsiTheme="minorHAnsi" w:cs="Arial"/>
        </w:rPr>
      </w:pPr>
    </w:p>
    <w:p w14:paraId="4665C51F" w14:textId="77777777" w:rsidR="005730C0" w:rsidRPr="00106C7C" w:rsidRDefault="005730C0" w:rsidP="005730C0">
      <w:pPr>
        <w:ind w:left="360"/>
        <w:jc w:val="both"/>
        <w:rPr>
          <w:rFonts w:asciiTheme="minorHAnsi" w:hAnsiTheme="minorHAnsi" w:cs="Arial"/>
        </w:rPr>
      </w:pPr>
    </w:p>
    <w:p w14:paraId="4948181E" w14:textId="77777777" w:rsidR="005730C0" w:rsidRPr="00C2709B" w:rsidRDefault="005730C0" w:rsidP="005730C0"/>
    <w:p w14:paraId="381DEE68" w14:textId="7C20E54B" w:rsidR="005730C0" w:rsidRDefault="005730C0" w:rsidP="006E0DC7">
      <w:pPr>
        <w:pStyle w:val="Heading2"/>
      </w:pPr>
      <w:bookmarkStart w:id="37" w:name="_Toc26275984"/>
      <w:bookmarkStart w:id="38" w:name="_Toc65857046"/>
      <w:r w:rsidRPr="009D3139">
        <w:t>Summary of BPC MGMT Accounts relevant for intercompany process</w:t>
      </w:r>
      <w:bookmarkEnd w:id="37"/>
      <w:bookmarkEnd w:id="38"/>
    </w:p>
    <w:p w14:paraId="6F4FEC36" w14:textId="77777777" w:rsidR="005730C0" w:rsidRPr="004869B8" w:rsidRDefault="005730C0" w:rsidP="006E0DC7">
      <w:pPr>
        <w:ind w:left="360"/>
        <w:jc w:val="both"/>
      </w:pPr>
    </w:p>
    <w:p w14:paraId="6825CB0D" w14:textId="77777777" w:rsidR="005730C0" w:rsidRPr="00DC4E7C" w:rsidRDefault="005730C0" w:rsidP="006E0DC7">
      <w:pPr>
        <w:ind w:left="360"/>
        <w:rPr>
          <w:rFonts w:asciiTheme="minorHAnsi" w:hAnsiTheme="minorHAnsi" w:cs="Arial"/>
          <w:color w:val="FF0000"/>
          <w:sz w:val="22"/>
          <w:szCs w:val="22"/>
        </w:rPr>
      </w:pPr>
      <w:r w:rsidRPr="009D3139">
        <w:rPr>
          <w:rFonts w:asciiTheme="minorHAnsi" w:hAnsiTheme="minorHAnsi" w:cs="Arial"/>
          <w:sz w:val="22"/>
          <w:szCs w:val="22"/>
        </w:rPr>
        <w:t xml:space="preserve">In summary, these are the accounts relevant for the Intercompany Process and </w:t>
      </w:r>
      <w:r w:rsidRPr="00DC4E7C">
        <w:rPr>
          <w:rFonts w:asciiTheme="minorHAnsi" w:hAnsiTheme="minorHAnsi" w:cs="Arial"/>
          <w:sz w:val="22"/>
          <w:szCs w:val="22"/>
        </w:rPr>
        <w:t xml:space="preserve">the </w:t>
      </w:r>
      <w:r>
        <w:rPr>
          <w:rFonts w:asciiTheme="minorHAnsi" w:hAnsiTheme="minorHAnsi" w:cs="Arial"/>
          <w:sz w:val="22"/>
          <w:szCs w:val="22"/>
        </w:rPr>
        <w:t xml:space="preserve">501 intercompany </w:t>
      </w:r>
      <w:r w:rsidRPr="00DC4E7C">
        <w:rPr>
          <w:rFonts w:asciiTheme="minorHAnsi" w:hAnsiTheme="minorHAnsi" w:cs="Arial"/>
          <w:sz w:val="22"/>
          <w:szCs w:val="22"/>
        </w:rPr>
        <w:t>matching report</w:t>
      </w:r>
    </w:p>
    <w:p w14:paraId="0CEBA03F" w14:textId="77777777" w:rsidR="005730C0" w:rsidRPr="009D3139" w:rsidRDefault="005730C0" w:rsidP="005730C0">
      <w:pPr>
        <w:rPr>
          <w:rFonts w:asciiTheme="minorHAnsi" w:hAnsiTheme="minorHAnsi" w:cs="Arial"/>
          <w:sz w:val="22"/>
          <w:szCs w:val="22"/>
        </w:rPr>
      </w:pPr>
    </w:p>
    <w:tbl>
      <w:tblPr>
        <w:tblW w:w="4213" w:type="pct"/>
        <w:tblInd w:w="486"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789"/>
        <w:gridCol w:w="7675"/>
      </w:tblGrid>
      <w:tr w:rsidR="005730C0" w:rsidRPr="009D3139" w14:paraId="71C5ED60" w14:textId="77777777" w:rsidTr="009A1DD8">
        <w:trPr>
          <w:trHeight w:val="249"/>
        </w:trPr>
        <w:tc>
          <w:tcPr>
            <w:tcW w:w="466" w:type="pct"/>
            <w:shd w:val="clear" w:color="000000" w:fill="4F81BD"/>
            <w:vAlign w:val="center"/>
            <w:hideMark/>
          </w:tcPr>
          <w:p w14:paraId="466F414A" w14:textId="77777777" w:rsidR="005730C0" w:rsidRPr="009D3139" w:rsidRDefault="005730C0" w:rsidP="009A1DD8">
            <w:pPr>
              <w:jc w:val="both"/>
              <w:rPr>
                <w:rFonts w:asciiTheme="minorHAnsi" w:hAnsiTheme="minorHAnsi" w:cs="Arial"/>
                <w:b/>
                <w:bCs/>
                <w:color w:val="FFFFFF"/>
                <w:sz w:val="22"/>
                <w:szCs w:val="22"/>
              </w:rPr>
            </w:pPr>
            <w:r w:rsidRPr="009D3139">
              <w:rPr>
                <w:rFonts w:asciiTheme="minorHAnsi" w:hAnsiTheme="minorHAnsi" w:cs="Arial"/>
                <w:b/>
                <w:bCs/>
                <w:color w:val="FFFFFF"/>
                <w:sz w:val="22"/>
                <w:szCs w:val="22"/>
              </w:rPr>
              <w:t>FS</w:t>
            </w:r>
          </w:p>
        </w:tc>
        <w:tc>
          <w:tcPr>
            <w:tcW w:w="4534" w:type="pct"/>
            <w:shd w:val="clear" w:color="000000" w:fill="4F81BD"/>
            <w:vAlign w:val="center"/>
            <w:hideMark/>
          </w:tcPr>
          <w:p w14:paraId="35289AC3" w14:textId="77777777" w:rsidR="005730C0" w:rsidRPr="009D3139" w:rsidRDefault="005730C0" w:rsidP="009A1DD8">
            <w:pPr>
              <w:jc w:val="both"/>
              <w:rPr>
                <w:rFonts w:asciiTheme="minorHAnsi" w:hAnsiTheme="minorHAnsi" w:cs="Arial"/>
                <w:b/>
                <w:bCs/>
                <w:color w:val="FFFFFF"/>
                <w:sz w:val="22"/>
                <w:szCs w:val="22"/>
              </w:rPr>
            </w:pPr>
            <w:r w:rsidRPr="009D3139">
              <w:rPr>
                <w:rFonts w:asciiTheme="minorHAnsi" w:hAnsiTheme="minorHAnsi" w:cs="Arial"/>
                <w:b/>
                <w:bCs/>
                <w:color w:val="FFFFFF"/>
                <w:sz w:val="22"/>
                <w:szCs w:val="22"/>
              </w:rPr>
              <w:t>Accounts</w:t>
            </w:r>
          </w:p>
        </w:tc>
      </w:tr>
      <w:tr w:rsidR="005730C0" w:rsidRPr="009D3139" w14:paraId="446AB3CF" w14:textId="77777777" w:rsidTr="009A1DD8">
        <w:trPr>
          <w:trHeight w:val="248"/>
        </w:trPr>
        <w:tc>
          <w:tcPr>
            <w:tcW w:w="466" w:type="pct"/>
            <w:shd w:val="clear" w:color="auto" w:fill="auto"/>
            <w:vAlign w:val="center"/>
            <w:hideMark/>
          </w:tcPr>
          <w:p w14:paraId="5130611A" w14:textId="77777777" w:rsidR="005730C0" w:rsidRPr="009D3139" w:rsidRDefault="005730C0" w:rsidP="009A1DD8">
            <w:pPr>
              <w:jc w:val="both"/>
              <w:rPr>
                <w:rFonts w:asciiTheme="minorHAnsi" w:hAnsiTheme="minorHAnsi" w:cs="Arial"/>
                <w:color w:val="000000"/>
                <w:sz w:val="22"/>
                <w:szCs w:val="22"/>
              </w:rPr>
            </w:pPr>
            <w:r w:rsidRPr="009D3139">
              <w:rPr>
                <w:rFonts w:asciiTheme="minorHAnsi" w:hAnsiTheme="minorHAnsi" w:cs="Arial"/>
                <w:color w:val="000000"/>
                <w:sz w:val="22"/>
                <w:szCs w:val="22"/>
              </w:rPr>
              <w:t>P&amp;L</w:t>
            </w:r>
          </w:p>
        </w:tc>
        <w:tc>
          <w:tcPr>
            <w:tcW w:w="4534" w:type="pct"/>
            <w:shd w:val="clear" w:color="auto" w:fill="auto"/>
            <w:vAlign w:val="center"/>
            <w:hideMark/>
          </w:tcPr>
          <w:p w14:paraId="480A0B92" w14:textId="77777777" w:rsidR="005730C0" w:rsidRPr="009D3139" w:rsidRDefault="005730C0" w:rsidP="009A1DD8">
            <w:pPr>
              <w:jc w:val="both"/>
              <w:rPr>
                <w:rFonts w:asciiTheme="minorHAnsi" w:hAnsiTheme="minorHAnsi" w:cs="Arial"/>
                <w:color w:val="000000"/>
                <w:sz w:val="22"/>
                <w:szCs w:val="22"/>
              </w:rPr>
            </w:pPr>
            <w:r w:rsidRPr="009D3139">
              <w:rPr>
                <w:rFonts w:asciiTheme="minorHAnsi" w:hAnsiTheme="minorHAnsi" w:cs="Arial"/>
                <w:color w:val="000000"/>
                <w:sz w:val="22"/>
                <w:szCs w:val="22"/>
              </w:rPr>
              <w:t>IPCMPCO32050CL - IPC - Royalties internal expense/(income)</w:t>
            </w:r>
          </w:p>
        </w:tc>
      </w:tr>
      <w:tr w:rsidR="005730C0" w:rsidRPr="009D3139" w14:paraId="42C84492" w14:textId="77777777" w:rsidTr="009A1DD8">
        <w:trPr>
          <w:trHeight w:val="248"/>
        </w:trPr>
        <w:tc>
          <w:tcPr>
            <w:tcW w:w="466" w:type="pct"/>
            <w:shd w:val="clear" w:color="auto" w:fill="auto"/>
            <w:vAlign w:val="center"/>
            <w:hideMark/>
          </w:tcPr>
          <w:p w14:paraId="4C80E8E3"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P&amp;L</w:t>
            </w:r>
          </w:p>
        </w:tc>
        <w:tc>
          <w:tcPr>
            <w:tcW w:w="4534" w:type="pct"/>
            <w:shd w:val="clear" w:color="auto" w:fill="auto"/>
            <w:vAlign w:val="center"/>
            <w:hideMark/>
          </w:tcPr>
          <w:p w14:paraId="08731A65"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IPCMPOH21000CL - IPC - T&amp;A fees expense/(income)</w:t>
            </w:r>
          </w:p>
        </w:tc>
      </w:tr>
      <w:tr w:rsidR="005730C0" w:rsidRPr="009D3139" w14:paraId="7D9A32B4" w14:textId="77777777" w:rsidTr="009A1DD8">
        <w:trPr>
          <w:trHeight w:val="248"/>
        </w:trPr>
        <w:tc>
          <w:tcPr>
            <w:tcW w:w="466" w:type="pct"/>
            <w:shd w:val="clear" w:color="auto" w:fill="auto"/>
            <w:vAlign w:val="center"/>
            <w:hideMark/>
          </w:tcPr>
          <w:p w14:paraId="17FB7181"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P&amp;L</w:t>
            </w:r>
          </w:p>
        </w:tc>
        <w:tc>
          <w:tcPr>
            <w:tcW w:w="4534" w:type="pct"/>
            <w:shd w:val="clear" w:color="auto" w:fill="auto"/>
            <w:vAlign w:val="center"/>
            <w:hideMark/>
          </w:tcPr>
          <w:p w14:paraId="243E1AE3"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IPCMPOH31000CL - IPC - Share scheme expense/(income)</w:t>
            </w:r>
          </w:p>
        </w:tc>
      </w:tr>
      <w:tr w:rsidR="005730C0" w:rsidRPr="009D3139" w14:paraId="1A7ADCE7" w14:textId="77777777" w:rsidTr="009A1DD8">
        <w:trPr>
          <w:trHeight w:val="248"/>
        </w:trPr>
        <w:tc>
          <w:tcPr>
            <w:tcW w:w="466" w:type="pct"/>
            <w:shd w:val="clear" w:color="auto" w:fill="auto"/>
            <w:vAlign w:val="center"/>
            <w:hideMark/>
          </w:tcPr>
          <w:p w14:paraId="1F982518"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P&amp;L</w:t>
            </w:r>
          </w:p>
        </w:tc>
        <w:tc>
          <w:tcPr>
            <w:tcW w:w="4534" w:type="pct"/>
            <w:shd w:val="clear" w:color="auto" w:fill="auto"/>
            <w:vAlign w:val="center"/>
            <w:hideMark/>
          </w:tcPr>
          <w:p w14:paraId="2AD3CD61"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IPCMPOH32000CL - IPC - Shared services IT expense/(income)</w:t>
            </w:r>
          </w:p>
        </w:tc>
      </w:tr>
      <w:tr w:rsidR="005730C0" w:rsidRPr="009D3139" w14:paraId="4F469A38" w14:textId="77777777" w:rsidTr="009A1DD8">
        <w:trPr>
          <w:trHeight w:val="248"/>
        </w:trPr>
        <w:tc>
          <w:tcPr>
            <w:tcW w:w="466" w:type="pct"/>
            <w:shd w:val="clear" w:color="auto" w:fill="auto"/>
            <w:vAlign w:val="center"/>
            <w:hideMark/>
          </w:tcPr>
          <w:p w14:paraId="76795B83"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P&amp;L</w:t>
            </w:r>
          </w:p>
        </w:tc>
        <w:tc>
          <w:tcPr>
            <w:tcW w:w="4534" w:type="pct"/>
            <w:shd w:val="clear" w:color="auto" w:fill="auto"/>
            <w:vAlign w:val="center"/>
            <w:hideMark/>
          </w:tcPr>
          <w:p w14:paraId="28B8A960"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IPCMPOH33000CL - IPC - TaO SAP user fee expense/(income)</w:t>
            </w:r>
          </w:p>
        </w:tc>
      </w:tr>
      <w:tr w:rsidR="005730C0" w:rsidRPr="009D3139" w14:paraId="24EB07E6" w14:textId="77777777" w:rsidTr="009A1DD8">
        <w:trPr>
          <w:trHeight w:val="248"/>
        </w:trPr>
        <w:tc>
          <w:tcPr>
            <w:tcW w:w="466" w:type="pct"/>
            <w:shd w:val="clear" w:color="auto" w:fill="auto"/>
            <w:vAlign w:val="center"/>
            <w:hideMark/>
          </w:tcPr>
          <w:p w14:paraId="62974815"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P&amp;L</w:t>
            </w:r>
          </w:p>
        </w:tc>
        <w:tc>
          <w:tcPr>
            <w:tcW w:w="4534" w:type="pct"/>
            <w:shd w:val="clear" w:color="auto" w:fill="auto"/>
            <w:vAlign w:val="center"/>
            <w:hideMark/>
          </w:tcPr>
          <w:p w14:paraId="60B5437D"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IPCMPOH34000CL - IPC - Shared services finance expense/(income)</w:t>
            </w:r>
          </w:p>
        </w:tc>
      </w:tr>
      <w:tr w:rsidR="005730C0" w:rsidRPr="009D3139" w14:paraId="111573AD" w14:textId="77777777" w:rsidTr="009A1DD8">
        <w:trPr>
          <w:trHeight w:val="248"/>
        </w:trPr>
        <w:tc>
          <w:tcPr>
            <w:tcW w:w="466" w:type="pct"/>
            <w:shd w:val="clear" w:color="auto" w:fill="auto"/>
            <w:vAlign w:val="center"/>
            <w:hideMark/>
          </w:tcPr>
          <w:p w14:paraId="679AD533"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P&amp;L</w:t>
            </w:r>
          </w:p>
        </w:tc>
        <w:tc>
          <w:tcPr>
            <w:tcW w:w="4534" w:type="pct"/>
            <w:shd w:val="clear" w:color="auto" w:fill="auto"/>
            <w:vAlign w:val="center"/>
            <w:hideMark/>
          </w:tcPr>
          <w:p w14:paraId="39F1ECC7"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IPCMPOH35000CL - IPC - Shared services HR expense/(income)</w:t>
            </w:r>
          </w:p>
        </w:tc>
      </w:tr>
      <w:tr w:rsidR="005730C0" w:rsidRPr="009D3139" w14:paraId="4CE11391" w14:textId="77777777" w:rsidTr="009A1DD8">
        <w:trPr>
          <w:trHeight w:val="248"/>
        </w:trPr>
        <w:tc>
          <w:tcPr>
            <w:tcW w:w="466" w:type="pct"/>
            <w:shd w:val="clear" w:color="auto" w:fill="auto"/>
            <w:vAlign w:val="center"/>
            <w:hideMark/>
          </w:tcPr>
          <w:p w14:paraId="7F035E1B"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P&amp;L</w:t>
            </w:r>
          </w:p>
        </w:tc>
        <w:tc>
          <w:tcPr>
            <w:tcW w:w="4534" w:type="pct"/>
            <w:shd w:val="clear" w:color="auto" w:fill="auto"/>
            <w:vAlign w:val="center"/>
            <w:hideMark/>
          </w:tcPr>
          <w:p w14:paraId="3F3E1CBB"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IPCMPAI17000 - IPC – EOM Projects adjusting items expense/(income)</w:t>
            </w:r>
          </w:p>
        </w:tc>
      </w:tr>
      <w:tr w:rsidR="005730C0" w:rsidRPr="009D3139" w14:paraId="7AF7BBA0" w14:textId="77777777" w:rsidTr="009A1DD8">
        <w:trPr>
          <w:trHeight w:val="248"/>
        </w:trPr>
        <w:tc>
          <w:tcPr>
            <w:tcW w:w="466" w:type="pct"/>
            <w:shd w:val="clear" w:color="auto" w:fill="auto"/>
            <w:vAlign w:val="center"/>
            <w:hideMark/>
          </w:tcPr>
          <w:p w14:paraId="71B86F26"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P&amp;L</w:t>
            </w:r>
          </w:p>
        </w:tc>
        <w:tc>
          <w:tcPr>
            <w:tcW w:w="4534" w:type="pct"/>
            <w:shd w:val="clear" w:color="auto" w:fill="auto"/>
            <w:vAlign w:val="center"/>
            <w:hideMark/>
          </w:tcPr>
          <w:p w14:paraId="4B8CFDF7"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IPCMPOT10000 - IPC - Other operating expense/(income)</w:t>
            </w:r>
          </w:p>
        </w:tc>
      </w:tr>
      <w:tr w:rsidR="005730C0" w:rsidRPr="009D3139" w14:paraId="70F66ED8" w14:textId="77777777" w:rsidTr="009A1DD8">
        <w:trPr>
          <w:trHeight w:val="248"/>
        </w:trPr>
        <w:tc>
          <w:tcPr>
            <w:tcW w:w="466" w:type="pct"/>
            <w:shd w:val="clear" w:color="auto" w:fill="auto"/>
            <w:vAlign w:val="center"/>
            <w:hideMark/>
          </w:tcPr>
          <w:p w14:paraId="0CE5F399"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P&amp;L</w:t>
            </w:r>
          </w:p>
        </w:tc>
        <w:tc>
          <w:tcPr>
            <w:tcW w:w="4534" w:type="pct"/>
            <w:shd w:val="clear" w:color="auto" w:fill="auto"/>
            <w:vAlign w:val="center"/>
            <w:hideMark/>
          </w:tcPr>
          <w:p w14:paraId="6CBEDB78"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IPCMPNF52000 - IPC - Internal net finance costs</w:t>
            </w:r>
          </w:p>
        </w:tc>
      </w:tr>
      <w:tr w:rsidR="005730C0" w:rsidRPr="009D3139" w14:paraId="2BF0299B" w14:textId="77777777" w:rsidTr="009A1DD8">
        <w:trPr>
          <w:trHeight w:val="248"/>
        </w:trPr>
        <w:tc>
          <w:tcPr>
            <w:tcW w:w="466" w:type="pct"/>
            <w:shd w:val="clear" w:color="auto" w:fill="auto"/>
            <w:vAlign w:val="center"/>
            <w:hideMark/>
          </w:tcPr>
          <w:p w14:paraId="3907562C" w14:textId="77777777" w:rsidR="005730C0" w:rsidRPr="009D3139" w:rsidRDefault="005730C0" w:rsidP="009A1DD8">
            <w:pPr>
              <w:rPr>
                <w:rFonts w:asciiTheme="minorHAnsi" w:hAnsiTheme="minorHAnsi" w:cs="Arial"/>
                <w:color w:val="000000"/>
                <w:sz w:val="22"/>
                <w:szCs w:val="22"/>
                <w:highlight w:val="yellow"/>
              </w:rPr>
            </w:pPr>
            <w:r w:rsidRPr="009D3139">
              <w:rPr>
                <w:rFonts w:asciiTheme="minorHAnsi" w:hAnsiTheme="minorHAnsi" w:cs="Arial"/>
                <w:color w:val="000000"/>
                <w:sz w:val="22"/>
                <w:szCs w:val="22"/>
              </w:rPr>
              <w:t>P&amp;L</w:t>
            </w:r>
          </w:p>
        </w:tc>
        <w:tc>
          <w:tcPr>
            <w:tcW w:w="4534" w:type="pct"/>
            <w:shd w:val="clear" w:color="auto" w:fill="auto"/>
            <w:vAlign w:val="center"/>
            <w:hideMark/>
          </w:tcPr>
          <w:p w14:paraId="698199A4"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IPCMPNF14000CL - IPC -  Dividends</w:t>
            </w:r>
          </w:p>
        </w:tc>
      </w:tr>
      <w:tr w:rsidR="005730C0" w:rsidRPr="009D3139" w14:paraId="72D9B9BC" w14:textId="77777777" w:rsidTr="009A1DD8">
        <w:trPr>
          <w:trHeight w:val="60"/>
        </w:trPr>
        <w:tc>
          <w:tcPr>
            <w:tcW w:w="466" w:type="pct"/>
            <w:shd w:val="clear" w:color="000000" w:fill="4F81BD"/>
            <w:vAlign w:val="center"/>
            <w:hideMark/>
          </w:tcPr>
          <w:p w14:paraId="3778F0E8" w14:textId="77777777" w:rsidR="005730C0" w:rsidRPr="009D3139" w:rsidRDefault="005730C0" w:rsidP="009A1DD8">
            <w:pPr>
              <w:jc w:val="both"/>
              <w:rPr>
                <w:rFonts w:asciiTheme="minorHAnsi" w:hAnsiTheme="minorHAnsi" w:cs="Arial"/>
                <w:b/>
                <w:bCs/>
                <w:color w:val="FFFFFF"/>
                <w:sz w:val="22"/>
                <w:szCs w:val="22"/>
              </w:rPr>
            </w:pPr>
            <w:r w:rsidRPr="009D3139">
              <w:rPr>
                <w:rFonts w:asciiTheme="minorHAnsi" w:hAnsiTheme="minorHAnsi" w:cs="Arial"/>
                <w:b/>
                <w:bCs/>
                <w:color w:val="FFFFFF"/>
                <w:sz w:val="22"/>
                <w:szCs w:val="22"/>
              </w:rPr>
              <w:t> </w:t>
            </w:r>
          </w:p>
        </w:tc>
        <w:tc>
          <w:tcPr>
            <w:tcW w:w="4534" w:type="pct"/>
            <w:shd w:val="clear" w:color="000000" w:fill="4F81BD"/>
            <w:vAlign w:val="center"/>
            <w:hideMark/>
          </w:tcPr>
          <w:p w14:paraId="35BEC6B4" w14:textId="77777777" w:rsidR="005730C0" w:rsidRPr="009D3139" w:rsidRDefault="005730C0" w:rsidP="009A1DD8">
            <w:pPr>
              <w:jc w:val="both"/>
              <w:rPr>
                <w:rFonts w:asciiTheme="minorHAnsi" w:hAnsiTheme="minorHAnsi" w:cs="Arial"/>
                <w:b/>
                <w:bCs/>
                <w:color w:val="FFFFFF"/>
                <w:sz w:val="22"/>
                <w:szCs w:val="22"/>
              </w:rPr>
            </w:pPr>
            <w:r w:rsidRPr="009D3139">
              <w:rPr>
                <w:rFonts w:asciiTheme="minorHAnsi" w:hAnsiTheme="minorHAnsi" w:cs="Arial"/>
                <w:b/>
                <w:bCs/>
                <w:color w:val="FFFFFF"/>
                <w:sz w:val="22"/>
                <w:szCs w:val="22"/>
              </w:rPr>
              <w:t> </w:t>
            </w:r>
          </w:p>
        </w:tc>
      </w:tr>
      <w:tr w:rsidR="005730C0" w:rsidRPr="009D3139" w14:paraId="713B8537" w14:textId="77777777" w:rsidTr="009A1DD8">
        <w:trPr>
          <w:trHeight w:val="248"/>
        </w:trPr>
        <w:tc>
          <w:tcPr>
            <w:tcW w:w="466" w:type="pct"/>
            <w:shd w:val="clear" w:color="auto" w:fill="auto"/>
            <w:vAlign w:val="center"/>
            <w:hideMark/>
          </w:tcPr>
          <w:p w14:paraId="25B7530A"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04F97649"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IPCMBCL12100CL - IPC - Loans and borrowings (curr)</w:t>
            </w:r>
          </w:p>
        </w:tc>
      </w:tr>
      <w:tr w:rsidR="005730C0" w:rsidRPr="009D3139" w14:paraId="30E7562C" w14:textId="77777777" w:rsidTr="009A1DD8">
        <w:trPr>
          <w:trHeight w:val="248"/>
        </w:trPr>
        <w:tc>
          <w:tcPr>
            <w:tcW w:w="466" w:type="pct"/>
            <w:shd w:val="clear" w:color="auto" w:fill="auto"/>
            <w:vAlign w:val="center"/>
            <w:hideMark/>
          </w:tcPr>
          <w:p w14:paraId="13727FC0"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2A9BAA77"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IPCMBCL12200CL - IPC - Borrowings (curr) - other cash pooling internal</w:t>
            </w:r>
          </w:p>
        </w:tc>
      </w:tr>
      <w:tr w:rsidR="005730C0" w:rsidRPr="009D3139" w14:paraId="04DA082A" w14:textId="77777777" w:rsidTr="009A1DD8">
        <w:trPr>
          <w:trHeight w:val="248"/>
        </w:trPr>
        <w:tc>
          <w:tcPr>
            <w:tcW w:w="466" w:type="pct"/>
            <w:shd w:val="clear" w:color="auto" w:fill="auto"/>
            <w:vAlign w:val="center"/>
            <w:hideMark/>
          </w:tcPr>
          <w:p w14:paraId="35E19FA4"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2BB61F43"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IPCMBCL12300CL - IPC - Loans and borrowings IHC (curr)</w:t>
            </w:r>
          </w:p>
        </w:tc>
      </w:tr>
      <w:tr w:rsidR="005730C0" w:rsidRPr="009D3139" w14:paraId="7A8C3B8D" w14:textId="77777777" w:rsidTr="009A1DD8">
        <w:trPr>
          <w:trHeight w:val="248"/>
        </w:trPr>
        <w:tc>
          <w:tcPr>
            <w:tcW w:w="466" w:type="pct"/>
            <w:shd w:val="clear" w:color="auto" w:fill="auto"/>
            <w:vAlign w:val="center"/>
            <w:hideMark/>
          </w:tcPr>
          <w:p w14:paraId="3B77D6ED"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7F7D0741"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IPCMBCL15200CL - IPC - Interest payable and receivable (curr)</w:t>
            </w:r>
          </w:p>
        </w:tc>
      </w:tr>
      <w:tr w:rsidR="005730C0" w:rsidRPr="009D3139" w14:paraId="38DD2F85" w14:textId="77777777" w:rsidTr="009A1DD8">
        <w:trPr>
          <w:trHeight w:val="248"/>
        </w:trPr>
        <w:tc>
          <w:tcPr>
            <w:tcW w:w="466" w:type="pct"/>
            <w:shd w:val="clear" w:color="auto" w:fill="auto"/>
            <w:vAlign w:val="center"/>
            <w:hideMark/>
          </w:tcPr>
          <w:p w14:paraId="70D582A3"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4A018F24"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IPCMBCL61200CL - IPC - Trade payable and receivable (curr)</w:t>
            </w:r>
          </w:p>
        </w:tc>
      </w:tr>
      <w:tr w:rsidR="005730C0" w:rsidRPr="009D3139" w14:paraId="00A5C6B5" w14:textId="77777777" w:rsidTr="009A1DD8">
        <w:trPr>
          <w:trHeight w:val="248"/>
        </w:trPr>
        <w:tc>
          <w:tcPr>
            <w:tcW w:w="466" w:type="pct"/>
            <w:shd w:val="clear" w:color="auto" w:fill="auto"/>
            <w:vAlign w:val="center"/>
            <w:hideMark/>
          </w:tcPr>
          <w:p w14:paraId="1874DA2F"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55E300E2"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IPCMBCL61320CL - IPC - Facility commitment fees (curr)</w:t>
            </w:r>
          </w:p>
        </w:tc>
      </w:tr>
      <w:tr w:rsidR="005730C0" w:rsidRPr="009D3139" w14:paraId="427ADECB" w14:textId="77777777" w:rsidTr="009A1DD8">
        <w:trPr>
          <w:trHeight w:val="248"/>
        </w:trPr>
        <w:tc>
          <w:tcPr>
            <w:tcW w:w="466" w:type="pct"/>
            <w:shd w:val="clear" w:color="auto" w:fill="auto"/>
            <w:vAlign w:val="center"/>
            <w:hideMark/>
          </w:tcPr>
          <w:p w14:paraId="72C4B0BE"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7EBD628E"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IPCMBCL63300CL - IPC - Payable and receivable IHC setlmts (curr)</w:t>
            </w:r>
          </w:p>
        </w:tc>
      </w:tr>
      <w:tr w:rsidR="005730C0" w:rsidRPr="009D3139" w14:paraId="1ED1567A" w14:textId="77777777" w:rsidTr="009A1DD8">
        <w:trPr>
          <w:trHeight w:val="248"/>
        </w:trPr>
        <w:tc>
          <w:tcPr>
            <w:tcW w:w="466" w:type="pct"/>
            <w:shd w:val="clear" w:color="auto" w:fill="auto"/>
            <w:vAlign w:val="center"/>
            <w:hideMark/>
          </w:tcPr>
          <w:p w14:paraId="7EC1D94D"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6DBA4AB8"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IPCMBCL64330CL - IPC - Dividends payable and receivable (curr)</w:t>
            </w:r>
          </w:p>
        </w:tc>
      </w:tr>
      <w:tr w:rsidR="005730C0" w:rsidRPr="009D3139" w14:paraId="49407BFF" w14:textId="77777777" w:rsidTr="009A1DD8">
        <w:trPr>
          <w:trHeight w:val="248"/>
        </w:trPr>
        <w:tc>
          <w:tcPr>
            <w:tcW w:w="466" w:type="pct"/>
            <w:shd w:val="clear" w:color="auto" w:fill="auto"/>
            <w:vAlign w:val="center"/>
            <w:hideMark/>
          </w:tcPr>
          <w:p w14:paraId="5FEF53DF"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7B716BC6"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IPCMBCL64410CL - IPC - Accrued income and charges (curr)</w:t>
            </w:r>
          </w:p>
        </w:tc>
      </w:tr>
      <w:tr w:rsidR="005730C0" w:rsidRPr="009D3139" w14:paraId="4A37A432" w14:textId="77777777" w:rsidTr="009A1DD8">
        <w:trPr>
          <w:trHeight w:val="248"/>
        </w:trPr>
        <w:tc>
          <w:tcPr>
            <w:tcW w:w="466" w:type="pct"/>
            <w:shd w:val="clear" w:color="auto" w:fill="auto"/>
            <w:vAlign w:val="center"/>
            <w:hideMark/>
          </w:tcPr>
          <w:p w14:paraId="49E1C339"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750B3686"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IPCMBCL64920CL - IPC - Facility guarantee fees (curr)</w:t>
            </w:r>
          </w:p>
        </w:tc>
      </w:tr>
      <w:tr w:rsidR="005730C0" w:rsidRPr="009D3139" w14:paraId="3D234C2A" w14:textId="77777777" w:rsidTr="009A1DD8">
        <w:trPr>
          <w:trHeight w:val="248"/>
        </w:trPr>
        <w:tc>
          <w:tcPr>
            <w:tcW w:w="466" w:type="pct"/>
            <w:shd w:val="clear" w:color="auto" w:fill="auto"/>
            <w:vAlign w:val="center"/>
            <w:hideMark/>
          </w:tcPr>
          <w:p w14:paraId="53A2F332"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2D58A79F"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IPCMBCL74121CL - IPC - Derivative fin instrs (curr) - principal</w:t>
            </w:r>
          </w:p>
        </w:tc>
      </w:tr>
      <w:tr w:rsidR="005730C0" w:rsidRPr="009D3139" w14:paraId="408844F3" w14:textId="77777777" w:rsidTr="009A1DD8">
        <w:trPr>
          <w:trHeight w:val="248"/>
        </w:trPr>
        <w:tc>
          <w:tcPr>
            <w:tcW w:w="466" w:type="pct"/>
            <w:shd w:val="clear" w:color="auto" w:fill="auto"/>
            <w:vAlign w:val="center"/>
            <w:hideMark/>
          </w:tcPr>
          <w:p w14:paraId="0E2DB317"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0A3C25F1"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IPCMBCL74122CL - IPC - Derivative fin instrs (curr) - interest</w:t>
            </w:r>
          </w:p>
        </w:tc>
      </w:tr>
      <w:tr w:rsidR="005730C0" w:rsidRPr="00534B39" w14:paraId="4CD135A5" w14:textId="77777777" w:rsidTr="009A1DD8">
        <w:trPr>
          <w:trHeight w:val="248"/>
        </w:trPr>
        <w:tc>
          <w:tcPr>
            <w:tcW w:w="466" w:type="pct"/>
            <w:shd w:val="clear" w:color="auto" w:fill="auto"/>
            <w:vAlign w:val="center"/>
            <w:hideMark/>
          </w:tcPr>
          <w:p w14:paraId="46C9F32C"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4C82B11B" w14:textId="77777777" w:rsidR="005730C0" w:rsidRPr="00534B39" w:rsidRDefault="005730C0" w:rsidP="009A1DD8">
            <w:pPr>
              <w:rPr>
                <w:rFonts w:asciiTheme="minorHAnsi" w:hAnsiTheme="minorHAnsi" w:cs="Arial"/>
                <w:color w:val="000000"/>
                <w:sz w:val="22"/>
                <w:szCs w:val="22"/>
                <w:lang w:val="fr-FR"/>
                <w:rPrChange w:id="39" w:author="Andreea Abu Daher" w:date="2022-06-04T15:43:00Z">
                  <w:rPr>
                    <w:rFonts w:asciiTheme="minorHAnsi" w:hAnsiTheme="minorHAnsi" w:cs="Arial"/>
                    <w:color w:val="000000"/>
                    <w:sz w:val="22"/>
                    <w:szCs w:val="22"/>
                  </w:rPr>
                </w:rPrChange>
              </w:rPr>
            </w:pPr>
            <w:r w:rsidRPr="00534B39">
              <w:rPr>
                <w:rFonts w:asciiTheme="minorHAnsi" w:hAnsiTheme="minorHAnsi" w:cs="Arial"/>
                <w:color w:val="000000"/>
                <w:sz w:val="22"/>
                <w:szCs w:val="22"/>
                <w:lang w:val="fr-FR"/>
                <w:rPrChange w:id="40" w:author="Andreea Abu Daher" w:date="2022-06-04T15:43:00Z">
                  <w:rPr>
                    <w:rFonts w:asciiTheme="minorHAnsi" w:hAnsiTheme="minorHAnsi" w:cs="Arial"/>
                    <w:color w:val="000000"/>
                    <w:sz w:val="22"/>
                    <w:szCs w:val="22"/>
                  </w:rPr>
                </w:rPrChange>
              </w:rPr>
              <w:t>IPCMBCL74220CL - IPC - Derivative non-financial instrs (curr)</w:t>
            </w:r>
          </w:p>
        </w:tc>
      </w:tr>
      <w:tr w:rsidR="005730C0" w:rsidRPr="009D3139" w14:paraId="509370F4" w14:textId="77777777" w:rsidTr="009A1DD8">
        <w:trPr>
          <w:trHeight w:val="248"/>
        </w:trPr>
        <w:tc>
          <w:tcPr>
            <w:tcW w:w="466" w:type="pct"/>
            <w:shd w:val="clear" w:color="auto" w:fill="auto"/>
            <w:vAlign w:val="center"/>
            <w:hideMark/>
          </w:tcPr>
          <w:p w14:paraId="1103D6CF"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5B546AD6"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IPCMBEQ14820CL - IPC - Ordinary dividends paid - internal</w:t>
            </w:r>
          </w:p>
        </w:tc>
      </w:tr>
      <w:tr w:rsidR="005730C0" w:rsidRPr="009D3139" w14:paraId="78E3E0A2" w14:textId="77777777" w:rsidTr="009A1DD8">
        <w:trPr>
          <w:trHeight w:val="248"/>
        </w:trPr>
        <w:tc>
          <w:tcPr>
            <w:tcW w:w="466" w:type="pct"/>
            <w:shd w:val="clear" w:color="auto" w:fill="auto"/>
            <w:vAlign w:val="center"/>
            <w:hideMark/>
          </w:tcPr>
          <w:p w14:paraId="436118FB"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7F0834F0"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IPCMBNL12000CL - IPC - Loans and Borrowings (non-curr)</w:t>
            </w:r>
          </w:p>
        </w:tc>
      </w:tr>
      <w:tr w:rsidR="005730C0" w:rsidRPr="009D3139" w14:paraId="0E99DC83" w14:textId="77777777" w:rsidTr="009A1DD8">
        <w:trPr>
          <w:trHeight w:val="248"/>
        </w:trPr>
        <w:tc>
          <w:tcPr>
            <w:tcW w:w="466" w:type="pct"/>
            <w:shd w:val="clear" w:color="auto" w:fill="auto"/>
            <w:vAlign w:val="center"/>
            <w:hideMark/>
          </w:tcPr>
          <w:p w14:paraId="592D9405"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449476AE"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IPCMBNL61200CL - IPC - Trade payable and receivable (non-curr)</w:t>
            </w:r>
          </w:p>
        </w:tc>
      </w:tr>
      <w:tr w:rsidR="005730C0" w:rsidRPr="009D3139" w14:paraId="3DFC5A19" w14:textId="77777777" w:rsidTr="009A1DD8">
        <w:trPr>
          <w:trHeight w:val="248"/>
        </w:trPr>
        <w:tc>
          <w:tcPr>
            <w:tcW w:w="466" w:type="pct"/>
            <w:shd w:val="clear" w:color="auto" w:fill="auto"/>
            <w:vAlign w:val="center"/>
            <w:hideMark/>
          </w:tcPr>
          <w:p w14:paraId="3FAD4543"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7546F39A"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IPCMBNL74200CL - IPC - Derivative financial instrs (non-curr)</w:t>
            </w:r>
          </w:p>
        </w:tc>
      </w:tr>
      <w:tr w:rsidR="005730C0" w:rsidRPr="00534B39" w14:paraId="5BBCBA65" w14:textId="77777777" w:rsidTr="009A1DD8">
        <w:trPr>
          <w:trHeight w:val="248"/>
        </w:trPr>
        <w:tc>
          <w:tcPr>
            <w:tcW w:w="466" w:type="pct"/>
            <w:shd w:val="clear" w:color="auto" w:fill="auto"/>
            <w:vAlign w:val="center"/>
            <w:hideMark/>
          </w:tcPr>
          <w:p w14:paraId="1519545D"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BS</w:t>
            </w:r>
          </w:p>
        </w:tc>
        <w:tc>
          <w:tcPr>
            <w:tcW w:w="4534" w:type="pct"/>
            <w:shd w:val="clear" w:color="auto" w:fill="auto"/>
            <w:vAlign w:val="center"/>
            <w:hideMark/>
          </w:tcPr>
          <w:p w14:paraId="07C6411D" w14:textId="77777777" w:rsidR="005730C0" w:rsidRPr="00221CF4" w:rsidRDefault="005730C0" w:rsidP="009A1DD8">
            <w:pPr>
              <w:rPr>
                <w:rFonts w:asciiTheme="minorHAnsi" w:hAnsiTheme="minorHAnsi" w:cs="Arial"/>
                <w:color w:val="000000"/>
                <w:sz w:val="22"/>
                <w:szCs w:val="22"/>
                <w:lang w:val="it-IT"/>
              </w:rPr>
            </w:pPr>
            <w:r w:rsidRPr="00221CF4">
              <w:rPr>
                <w:rFonts w:asciiTheme="minorHAnsi" w:hAnsiTheme="minorHAnsi" w:cs="Arial"/>
                <w:color w:val="000000"/>
                <w:sz w:val="22"/>
                <w:szCs w:val="22"/>
                <w:lang w:val="it-IT"/>
              </w:rPr>
              <w:t>IPCMBNL74400CL - IPC - Derivative non-fin instrs (non-curr)</w:t>
            </w:r>
          </w:p>
        </w:tc>
      </w:tr>
      <w:tr w:rsidR="005730C0" w:rsidRPr="00534B39" w14:paraId="73888FC6" w14:textId="77777777" w:rsidTr="009A1DD8">
        <w:trPr>
          <w:trHeight w:val="60"/>
        </w:trPr>
        <w:tc>
          <w:tcPr>
            <w:tcW w:w="466" w:type="pct"/>
            <w:shd w:val="clear" w:color="000000" w:fill="4F81BD"/>
            <w:vAlign w:val="center"/>
            <w:hideMark/>
          </w:tcPr>
          <w:p w14:paraId="72478BC1" w14:textId="77777777" w:rsidR="005730C0" w:rsidRPr="00221CF4" w:rsidRDefault="005730C0" w:rsidP="009A1DD8">
            <w:pPr>
              <w:jc w:val="both"/>
              <w:rPr>
                <w:rFonts w:asciiTheme="minorHAnsi" w:hAnsiTheme="minorHAnsi" w:cs="Arial"/>
                <w:b/>
                <w:bCs/>
                <w:color w:val="FFFFFF"/>
                <w:sz w:val="22"/>
                <w:szCs w:val="22"/>
                <w:lang w:val="it-IT"/>
              </w:rPr>
            </w:pPr>
            <w:r w:rsidRPr="00221CF4">
              <w:rPr>
                <w:rFonts w:asciiTheme="minorHAnsi" w:hAnsiTheme="minorHAnsi" w:cs="Arial"/>
                <w:b/>
                <w:bCs/>
                <w:color w:val="FFFFFF"/>
                <w:sz w:val="22"/>
                <w:szCs w:val="22"/>
                <w:lang w:val="it-IT"/>
              </w:rPr>
              <w:t> </w:t>
            </w:r>
          </w:p>
        </w:tc>
        <w:tc>
          <w:tcPr>
            <w:tcW w:w="4534" w:type="pct"/>
            <w:shd w:val="clear" w:color="000000" w:fill="4F81BD"/>
            <w:vAlign w:val="center"/>
            <w:hideMark/>
          </w:tcPr>
          <w:p w14:paraId="3DC96DDD" w14:textId="77777777" w:rsidR="005730C0" w:rsidRPr="00221CF4" w:rsidRDefault="005730C0" w:rsidP="009A1DD8">
            <w:pPr>
              <w:jc w:val="both"/>
              <w:rPr>
                <w:rFonts w:asciiTheme="minorHAnsi" w:hAnsiTheme="minorHAnsi" w:cs="Arial"/>
                <w:b/>
                <w:bCs/>
                <w:color w:val="FFFFFF"/>
                <w:sz w:val="22"/>
                <w:szCs w:val="22"/>
                <w:lang w:val="it-IT"/>
              </w:rPr>
            </w:pPr>
            <w:r w:rsidRPr="00221CF4">
              <w:rPr>
                <w:rFonts w:asciiTheme="minorHAnsi" w:hAnsiTheme="minorHAnsi" w:cs="Arial"/>
                <w:b/>
                <w:bCs/>
                <w:color w:val="FFFFFF"/>
                <w:sz w:val="22"/>
                <w:szCs w:val="22"/>
                <w:lang w:val="it-IT"/>
              </w:rPr>
              <w:t> </w:t>
            </w:r>
          </w:p>
        </w:tc>
      </w:tr>
      <w:tr w:rsidR="005730C0" w:rsidRPr="009D3139" w14:paraId="2B3B6D94" w14:textId="77777777" w:rsidTr="009A1DD8">
        <w:trPr>
          <w:trHeight w:val="248"/>
        </w:trPr>
        <w:tc>
          <w:tcPr>
            <w:tcW w:w="466" w:type="pct"/>
            <w:shd w:val="clear" w:color="auto" w:fill="auto"/>
            <w:vAlign w:val="center"/>
            <w:hideMark/>
          </w:tcPr>
          <w:p w14:paraId="59008CA0"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CF</w:t>
            </w:r>
          </w:p>
        </w:tc>
        <w:tc>
          <w:tcPr>
            <w:tcW w:w="4534" w:type="pct"/>
            <w:shd w:val="clear" w:color="auto" w:fill="auto"/>
            <w:vAlign w:val="center"/>
            <w:hideMark/>
          </w:tcPr>
          <w:p w14:paraId="051FACF9"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IPCMCGO11200CL - IPC - Net interest paid internal</w:t>
            </w:r>
          </w:p>
        </w:tc>
      </w:tr>
      <w:tr w:rsidR="005730C0" w:rsidRPr="009D3139" w14:paraId="283DB198" w14:textId="77777777" w:rsidTr="009A1DD8">
        <w:trPr>
          <w:trHeight w:val="248"/>
        </w:trPr>
        <w:tc>
          <w:tcPr>
            <w:tcW w:w="466" w:type="pct"/>
            <w:shd w:val="clear" w:color="auto" w:fill="auto"/>
            <w:vAlign w:val="center"/>
            <w:hideMark/>
          </w:tcPr>
          <w:p w14:paraId="21E7852F"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CF</w:t>
            </w:r>
          </w:p>
        </w:tc>
        <w:tc>
          <w:tcPr>
            <w:tcW w:w="4534" w:type="pct"/>
            <w:shd w:val="clear" w:color="auto" w:fill="auto"/>
            <w:vAlign w:val="center"/>
            <w:hideMark/>
          </w:tcPr>
          <w:p w14:paraId="49ED1B50"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IPCMCNC12000CL - IPC - Internal dividends (paid) / received</w:t>
            </w:r>
          </w:p>
        </w:tc>
      </w:tr>
      <w:tr w:rsidR="005730C0" w:rsidRPr="009D3139" w14:paraId="5CE3D0BE" w14:textId="77777777" w:rsidTr="009A1DD8">
        <w:trPr>
          <w:trHeight w:val="248"/>
        </w:trPr>
        <w:tc>
          <w:tcPr>
            <w:tcW w:w="466" w:type="pct"/>
            <w:shd w:val="clear" w:color="auto" w:fill="auto"/>
            <w:vAlign w:val="center"/>
            <w:hideMark/>
          </w:tcPr>
          <w:p w14:paraId="61D2CC6A"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CF</w:t>
            </w:r>
          </w:p>
        </w:tc>
        <w:tc>
          <w:tcPr>
            <w:tcW w:w="4534" w:type="pct"/>
            <w:shd w:val="clear" w:color="auto" w:fill="auto"/>
            <w:vAlign w:val="center"/>
            <w:hideMark/>
          </w:tcPr>
          <w:p w14:paraId="6EF8E130"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IPCMCNC34000CL - IPC - Sale / (purchase) of intangibles internal</w:t>
            </w:r>
          </w:p>
        </w:tc>
      </w:tr>
      <w:tr w:rsidR="005730C0" w:rsidRPr="009D3139" w14:paraId="764C03E5" w14:textId="77777777" w:rsidTr="009A1DD8">
        <w:trPr>
          <w:trHeight w:val="248"/>
        </w:trPr>
        <w:tc>
          <w:tcPr>
            <w:tcW w:w="466" w:type="pct"/>
            <w:shd w:val="clear" w:color="auto" w:fill="auto"/>
            <w:vAlign w:val="center"/>
            <w:hideMark/>
          </w:tcPr>
          <w:p w14:paraId="2ACBEEDA"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CF</w:t>
            </w:r>
          </w:p>
        </w:tc>
        <w:tc>
          <w:tcPr>
            <w:tcW w:w="4534" w:type="pct"/>
            <w:shd w:val="clear" w:color="auto" w:fill="auto"/>
            <w:vAlign w:val="center"/>
            <w:hideMark/>
          </w:tcPr>
          <w:p w14:paraId="6C96F543"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IPCMCNC37000CL - IPC - Other investing activities - internal</w:t>
            </w:r>
          </w:p>
        </w:tc>
      </w:tr>
      <w:tr w:rsidR="005730C0" w:rsidRPr="009D3139" w14:paraId="34206265" w14:textId="77777777" w:rsidTr="009A1DD8">
        <w:trPr>
          <w:trHeight w:val="248"/>
        </w:trPr>
        <w:tc>
          <w:tcPr>
            <w:tcW w:w="466" w:type="pct"/>
            <w:shd w:val="clear" w:color="auto" w:fill="auto"/>
            <w:vAlign w:val="center"/>
            <w:hideMark/>
          </w:tcPr>
          <w:p w14:paraId="5D3E726F"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CF</w:t>
            </w:r>
          </w:p>
        </w:tc>
        <w:tc>
          <w:tcPr>
            <w:tcW w:w="4534" w:type="pct"/>
            <w:shd w:val="clear" w:color="auto" w:fill="auto"/>
            <w:vAlign w:val="center"/>
            <w:hideMark/>
          </w:tcPr>
          <w:p w14:paraId="3FB8EB1C"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IPCMCOC22000CL - IPC - (Inc) / Dec in working capital Internal</w:t>
            </w:r>
          </w:p>
        </w:tc>
      </w:tr>
      <w:tr w:rsidR="005730C0" w:rsidRPr="009D3139" w14:paraId="0A9AA358" w14:textId="77777777" w:rsidTr="009A1DD8">
        <w:trPr>
          <w:trHeight w:val="248"/>
        </w:trPr>
        <w:tc>
          <w:tcPr>
            <w:tcW w:w="466" w:type="pct"/>
            <w:shd w:val="clear" w:color="auto" w:fill="auto"/>
            <w:vAlign w:val="center"/>
            <w:hideMark/>
          </w:tcPr>
          <w:p w14:paraId="596B92A2"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CF</w:t>
            </w:r>
          </w:p>
        </w:tc>
        <w:tc>
          <w:tcPr>
            <w:tcW w:w="4534" w:type="pct"/>
            <w:shd w:val="clear" w:color="auto" w:fill="auto"/>
            <w:vAlign w:val="center"/>
            <w:hideMark/>
          </w:tcPr>
          <w:p w14:paraId="0EE537CE"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IPCMCOC33100CL - IPC - Movements on tangible assets internal</w:t>
            </w:r>
          </w:p>
        </w:tc>
      </w:tr>
      <w:tr w:rsidR="005730C0" w:rsidRPr="009D3139" w14:paraId="4C2C99C7" w14:textId="77777777" w:rsidTr="009A1DD8">
        <w:trPr>
          <w:trHeight w:val="248"/>
        </w:trPr>
        <w:tc>
          <w:tcPr>
            <w:tcW w:w="466" w:type="pct"/>
            <w:shd w:val="clear" w:color="auto" w:fill="auto"/>
            <w:vAlign w:val="center"/>
            <w:hideMark/>
          </w:tcPr>
          <w:p w14:paraId="697921B6"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CF</w:t>
            </w:r>
          </w:p>
        </w:tc>
        <w:tc>
          <w:tcPr>
            <w:tcW w:w="4534" w:type="pct"/>
            <w:shd w:val="clear" w:color="auto" w:fill="auto"/>
            <w:vAlign w:val="center"/>
            <w:hideMark/>
          </w:tcPr>
          <w:p w14:paraId="670F2C8A" w14:textId="77777777" w:rsidR="005730C0" w:rsidRPr="009D3139" w:rsidRDefault="005730C0" w:rsidP="009A1DD8">
            <w:pPr>
              <w:rPr>
                <w:rFonts w:asciiTheme="minorHAnsi" w:hAnsiTheme="minorHAnsi" w:cs="Arial"/>
                <w:color w:val="000000"/>
                <w:sz w:val="22"/>
                <w:szCs w:val="22"/>
              </w:rPr>
            </w:pPr>
            <w:r w:rsidRPr="009D3139">
              <w:rPr>
                <w:rFonts w:asciiTheme="minorHAnsi" w:hAnsiTheme="minorHAnsi" w:cs="Arial"/>
                <w:color w:val="000000"/>
                <w:sz w:val="22"/>
                <w:szCs w:val="22"/>
              </w:rPr>
              <w:t>IPCMCOC33200CL - IPC - Movements on intangible assets internal</w:t>
            </w:r>
          </w:p>
        </w:tc>
      </w:tr>
    </w:tbl>
    <w:p w14:paraId="6614337E" w14:textId="77777777" w:rsidR="005730C0" w:rsidRDefault="005730C0" w:rsidP="005730C0">
      <w:pPr>
        <w:rPr>
          <w:rFonts w:asciiTheme="minorHAnsi" w:hAnsiTheme="minorHAnsi" w:cs="Arial"/>
          <w:sz w:val="22"/>
          <w:szCs w:val="22"/>
        </w:rPr>
      </w:pPr>
    </w:p>
    <w:p w14:paraId="30085E90" w14:textId="77777777" w:rsidR="005730C0" w:rsidRDefault="005730C0" w:rsidP="005730C0">
      <w:pPr>
        <w:rPr>
          <w:rFonts w:asciiTheme="minorHAnsi" w:hAnsiTheme="minorHAnsi" w:cs="Arial"/>
          <w:sz w:val="22"/>
          <w:szCs w:val="22"/>
        </w:rPr>
      </w:pPr>
    </w:p>
    <w:p w14:paraId="4C208278" w14:textId="77777777" w:rsidR="005730C0" w:rsidRPr="009D3139" w:rsidRDefault="005730C0" w:rsidP="005730C0">
      <w:pPr>
        <w:rPr>
          <w:rFonts w:asciiTheme="minorHAnsi" w:hAnsiTheme="minorHAnsi" w:cs="Arial"/>
          <w:sz w:val="22"/>
          <w:szCs w:val="22"/>
        </w:rPr>
      </w:pPr>
      <w:r w:rsidRPr="009D3139">
        <w:rPr>
          <w:rFonts w:asciiTheme="minorHAnsi" w:hAnsiTheme="minorHAnsi" w:cs="Arial"/>
          <w:sz w:val="22"/>
          <w:szCs w:val="22"/>
        </w:rPr>
        <w:t>Internal Accounts below Profit from Operations</w:t>
      </w:r>
    </w:p>
    <w:tbl>
      <w:tblPr>
        <w:tblStyle w:val="LightList-Accent2"/>
        <w:tblW w:w="8623" w:type="dxa"/>
        <w:tblInd w:w="505" w:type="dxa"/>
        <w:tblLook w:val="04A0" w:firstRow="1" w:lastRow="0" w:firstColumn="1" w:lastColumn="0" w:noHBand="0" w:noVBand="1"/>
      </w:tblPr>
      <w:tblGrid>
        <w:gridCol w:w="870"/>
        <w:gridCol w:w="7753"/>
      </w:tblGrid>
      <w:tr w:rsidR="005730C0" w:rsidRPr="009D3139" w14:paraId="2C59A883" w14:textId="77777777" w:rsidTr="009A1DD8">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870" w:type="dxa"/>
            <w:tcBorders>
              <w:right w:val="single" w:sz="8" w:space="0" w:color="4F81BD" w:themeColor="accent1"/>
            </w:tcBorders>
          </w:tcPr>
          <w:p w14:paraId="163A0C5D" w14:textId="77777777" w:rsidR="005730C0" w:rsidRPr="009D3139" w:rsidRDefault="005730C0" w:rsidP="009A1DD8">
            <w:pPr>
              <w:jc w:val="both"/>
              <w:rPr>
                <w:rFonts w:asciiTheme="minorHAnsi" w:hAnsiTheme="minorHAnsi" w:cs="Arial"/>
                <w:color w:val="FFFFFF"/>
                <w:kern w:val="24"/>
                <w:sz w:val="22"/>
                <w:szCs w:val="22"/>
              </w:rPr>
            </w:pPr>
            <w:r w:rsidRPr="009D3139">
              <w:rPr>
                <w:rFonts w:asciiTheme="minorHAnsi" w:hAnsiTheme="minorHAnsi" w:cs="Arial"/>
                <w:color w:val="FFFFFF"/>
                <w:kern w:val="24"/>
                <w:sz w:val="22"/>
                <w:szCs w:val="22"/>
              </w:rPr>
              <w:t>FS</w:t>
            </w:r>
          </w:p>
        </w:tc>
        <w:tc>
          <w:tcPr>
            <w:tcW w:w="7753" w:type="dxa"/>
            <w:tcBorders>
              <w:right w:val="single" w:sz="8" w:space="0" w:color="4F81BD" w:themeColor="accent1"/>
            </w:tcBorders>
            <w:hideMark/>
          </w:tcPr>
          <w:p w14:paraId="4BF90C4C" w14:textId="77777777" w:rsidR="005730C0" w:rsidRPr="009D3139" w:rsidRDefault="005730C0" w:rsidP="009A1DD8">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Arial"/>
                <w:sz w:val="22"/>
                <w:szCs w:val="22"/>
              </w:rPr>
            </w:pPr>
            <w:r w:rsidRPr="009D3139">
              <w:rPr>
                <w:rFonts w:asciiTheme="minorHAnsi" w:hAnsiTheme="minorHAnsi" w:cs="Arial"/>
                <w:color w:val="FFFFFF"/>
                <w:kern w:val="24"/>
                <w:sz w:val="22"/>
                <w:szCs w:val="22"/>
              </w:rPr>
              <w:t>IPCMPNF52000 – IPC – Internal net finance cost</w:t>
            </w:r>
          </w:p>
        </w:tc>
      </w:tr>
      <w:tr w:rsidR="005730C0" w:rsidRPr="009D3139" w14:paraId="28830B9B" w14:textId="77777777" w:rsidTr="009A1DD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870" w:type="dxa"/>
            <w:tcBorders>
              <w:right w:val="single" w:sz="8" w:space="0" w:color="4F81BD" w:themeColor="accent1"/>
            </w:tcBorders>
          </w:tcPr>
          <w:p w14:paraId="06A26875" w14:textId="77777777" w:rsidR="005730C0" w:rsidRPr="009D3139" w:rsidRDefault="005730C0" w:rsidP="009A1DD8">
            <w:pPr>
              <w:rPr>
                <w:rFonts w:asciiTheme="minorHAnsi" w:hAnsiTheme="minorHAnsi" w:cs="Arial"/>
                <w:b w:val="0"/>
                <w:sz w:val="22"/>
                <w:szCs w:val="22"/>
              </w:rPr>
            </w:pPr>
            <w:r w:rsidRPr="009D3139">
              <w:rPr>
                <w:rFonts w:asciiTheme="minorHAnsi" w:hAnsiTheme="minorHAnsi" w:cs="Arial"/>
                <w:b w:val="0"/>
                <w:sz w:val="22"/>
                <w:szCs w:val="22"/>
              </w:rPr>
              <w:t>PL</w:t>
            </w:r>
          </w:p>
        </w:tc>
        <w:tc>
          <w:tcPr>
            <w:tcW w:w="7753" w:type="dxa"/>
            <w:tcBorders>
              <w:right w:val="single" w:sz="8" w:space="0" w:color="4F81BD" w:themeColor="accent1"/>
            </w:tcBorders>
            <w:hideMark/>
          </w:tcPr>
          <w:p w14:paraId="1F8E1331" w14:textId="77777777" w:rsidR="005730C0" w:rsidRPr="009D3139" w:rsidRDefault="005730C0" w:rsidP="009A1DD8">
            <w:pP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2"/>
                <w:szCs w:val="22"/>
              </w:rPr>
            </w:pPr>
            <w:r w:rsidRPr="009D3139">
              <w:rPr>
                <w:rFonts w:asciiTheme="minorHAnsi" w:hAnsiTheme="minorHAnsi" w:cs="Arial"/>
                <w:sz w:val="22"/>
                <w:szCs w:val="22"/>
              </w:rPr>
              <w:t>MPFC51000 - Interest paid internal</w:t>
            </w:r>
          </w:p>
        </w:tc>
      </w:tr>
      <w:tr w:rsidR="005730C0" w:rsidRPr="009D3139" w14:paraId="4D4A5385" w14:textId="77777777" w:rsidTr="009A1DD8">
        <w:trPr>
          <w:trHeight w:val="307"/>
        </w:trPr>
        <w:tc>
          <w:tcPr>
            <w:cnfStyle w:val="001000000000" w:firstRow="0" w:lastRow="0" w:firstColumn="1" w:lastColumn="0" w:oddVBand="0" w:evenVBand="0" w:oddHBand="0" w:evenHBand="0" w:firstRowFirstColumn="0" w:firstRowLastColumn="0" w:lastRowFirstColumn="0" w:lastRowLastColumn="0"/>
            <w:tcW w:w="870" w:type="dxa"/>
            <w:tcBorders>
              <w:right w:val="single" w:sz="8" w:space="0" w:color="4F81BD" w:themeColor="accent1"/>
            </w:tcBorders>
          </w:tcPr>
          <w:p w14:paraId="4660F3C1" w14:textId="77777777" w:rsidR="005730C0" w:rsidRPr="009D3139" w:rsidRDefault="005730C0" w:rsidP="009A1DD8">
            <w:pPr>
              <w:rPr>
                <w:rFonts w:asciiTheme="minorHAnsi" w:hAnsiTheme="minorHAnsi" w:cs="Arial"/>
                <w:sz w:val="22"/>
                <w:szCs w:val="22"/>
              </w:rPr>
            </w:pPr>
            <w:r w:rsidRPr="009D3139">
              <w:rPr>
                <w:rFonts w:asciiTheme="minorHAnsi" w:hAnsiTheme="minorHAnsi" w:cs="Arial"/>
                <w:b w:val="0"/>
                <w:sz w:val="22"/>
                <w:szCs w:val="22"/>
              </w:rPr>
              <w:t>PL</w:t>
            </w:r>
          </w:p>
        </w:tc>
        <w:tc>
          <w:tcPr>
            <w:tcW w:w="7753" w:type="dxa"/>
            <w:tcBorders>
              <w:right w:val="single" w:sz="8" w:space="0" w:color="4F81BD" w:themeColor="accent1"/>
            </w:tcBorders>
            <w:hideMark/>
          </w:tcPr>
          <w:p w14:paraId="107400AB" w14:textId="77777777" w:rsidR="005730C0" w:rsidRPr="009D3139" w:rsidRDefault="005730C0" w:rsidP="009A1DD8">
            <w:pPr>
              <w:cnfStyle w:val="000000000000" w:firstRow="0" w:lastRow="0" w:firstColumn="0" w:lastColumn="0" w:oddVBand="0" w:evenVBand="0" w:oddHBand="0" w:evenHBand="0" w:firstRowFirstColumn="0" w:firstRowLastColumn="0" w:lastRowFirstColumn="0" w:lastRowLastColumn="0"/>
              <w:rPr>
                <w:rFonts w:asciiTheme="minorHAnsi" w:hAnsiTheme="minorHAnsi" w:cs="Arial"/>
                <w:sz w:val="22"/>
                <w:szCs w:val="22"/>
              </w:rPr>
            </w:pPr>
            <w:r w:rsidRPr="009D3139">
              <w:rPr>
                <w:rFonts w:asciiTheme="minorHAnsi" w:hAnsiTheme="minorHAnsi" w:cs="Arial"/>
                <w:sz w:val="22"/>
                <w:szCs w:val="22"/>
              </w:rPr>
              <w:t>MPFC52000 - Preference dividends amortisation internal</w:t>
            </w:r>
          </w:p>
        </w:tc>
      </w:tr>
      <w:tr w:rsidR="005730C0" w:rsidRPr="009D3139" w14:paraId="79BF1562" w14:textId="77777777" w:rsidTr="009A1DD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870" w:type="dxa"/>
            <w:tcBorders>
              <w:right w:val="single" w:sz="8" w:space="0" w:color="4F81BD" w:themeColor="accent1"/>
            </w:tcBorders>
          </w:tcPr>
          <w:p w14:paraId="37730662" w14:textId="77777777" w:rsidR="005730C0" w:rsidRPr="009D3139" w:rsidRDefault="005730C0" w:rsidP="009A1DD8">
            <w:pPr>
              <w:rPr>
                <w:rFonts w:asciiTheme="minorHAnsi" w:hAnsiTheme="minorHAnsi" w:cs="Arial"/>
                <w:sz w:val="22"/>
                <w:szCs w:val="22"/>
              </w:rPr>
            </w:pPr>
            <w:r w:rsidRPr="009D3139">
              <w:rPr>
                <w:rFonts w:asciiTheme="minorHAnsi" w:hAnsiTheme="minorHAnsi" w:cs="Arial"/>
                <w:b w:val="0"/>
                <w:sz w:val="22"/>
                <w:szCs w:val="22"/>
              </w:rPr>
              <w:t>PL</w:t>
            </w:r>
          </w:p>
        </w:tc>
        <w:tc>
          <w:tcPr>
            <w:tcW w:w="7753" w:type="dxa"/>
            <w:tcBorders>
              <w:right w:val="single" w:sz="8" w:space="0" w:color="4F81BD" w:themeColor="accent1"/>
            </w:tcBorders>
            <w:hideMark/>
          </w:tcPr>
          <w:p w14:paraId="52C8BB1C" w14:textId="77777777" w:rsidR="005730C0" w:rsidRPr="009D3139" w:rsidRDefault="005730C0" w:rsidP="009A1DD8">
            <w:pP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2"/>
                <w:szCs w:val="22"/>
              </w:rPr>
            </w:pPr>
            <w:r w:rsidRPr="009D3139">
              <w:rPr>
                <w:rFonts w:asciiTheme="minorHAnsi" w:hAnsiTheme="minorHAnsi" w:cs="Arial"/>
                <w:sz w:val="22"/>
                <w:szCs w:val="22"/>
              </w:rPr>
              <w:t>MPFC53000 - Loan impairments internal</w:t>
            </w:r>
          </w:p>
        </w:tc>
      </w:tr>
      <w:tr w:rsidR="005730C0" w:rsidRPr="009D3139" w14:paraId="7B6F81C5" w14:textId="77777777" w:rsidTr="009A1DD8">
        <w:trPr>
          <w:trHeight w:val="307"/>
        </w:trPr>
        <w:tc>
          <w:tcPr>
            <w:cnfStyle w:val="001000000000" w:firstRow="0" w:lastRow="0" w:firstColumn="1" w:lastColumn="0" w:oddVBand="0" w:evenVBand="0" w:oddHBand="0" w:evenHBand="0" w:firstRowFirstColumn="0" w:firstRowLastColumn="0" w:lastRowFirstColumn="0" w:lastRowLastColumn="0"/>
            <w:tcW w:w="870" w:type="dxa"/>
            <w:tcBorders>
              <w:right w:val="single" w:sz="8" w:space="0" w:color="4F81BD" w:themeColor="accent1"/>
            </w:tcBorders>
          </w:tcPr>
          <w:p w14:paraId="32A4463D" w14:textId="77777777" w:rsidR="005730C0" w:rsidRPr="009D3139" w:rsidRDefault="005730C0" w:rsidP="009A1DD8">
            <w:pPr>
              <w:rPr>
                <w:rFonts w:asciiTheme="minorHAnsi" w:hAnsiTheme="minorHAnsi" w:cs="Arial"/>
                <w:sz w:val="22"/>
                <w:szCs w:val="22"/>
              </w:rPr>
            </w:pPr>
            <w:r w:rsidRPr="009D3139">
              <w:rPr>
                <w:rFonts w:asciiTheme="minorHAnsi" w:hAnsiTheme="minorHAnsi" w:cs="Arial"/>
                <w:b w:val="0"/>
                <w:sz w:val="22"/>
                <w:szCs w:val="22"/>
              </w:rPr>
              <w:t>PL</w:t>
            </w:r>
          </w:p>
        </w:tc>
        <w:tc>
          <w:tcPr>
            <w:tcW w:w="7753" w:type="dxa"/>
            <w:tcBorders>
              <w:right w:val="single" w:sz="8" w:space="0" w:color="4F81BD" w:themeColor="accent1"/>
            </w:tcBorders>
          </w:tcPr>
          <w:p w14:paraId="632772E4" w14:textId="77777777" w:rsidR="005730C0" w:rsidRPr="009D3139" w:rsidRDefault="005730C0" w:rsidP="009A1DD8">
            <w:pPr>
              <w:cnfStyle w:val="000000000000" w:firstRow="0" w:lastRow="0" w:firstColumn="0" w:lastColumn="0" w:oddVBand="0" w:evenVBand="0" w:oddHBand="0" w:evenHBand="0" w:firstRowFirstColumn="0" w:firstRowLastColumn="0" w:lastRowFirstColumn="0" w:lastRowLastColumn="0"/>
              <w:rPr>
                <w:rFonts w:asciiTheme="minorHAnsi" w:hAnsiTheme="minorHAnsi" w:cs="Arial"/>
                <w:sz w:val="22"/>
                <w:szCs w:val="22"/>
              </w:rPr>
            </w:pPr>
            <w:r w:rsidRPr="009D3139">
              <w:rPr>
                <w:rFonts w:asciiTheme="minorHAnsi" w:hAnsiTheme="minorHAnsi" w:cs="Arial"/>
                <w:sz w:val="22"/>
                <w:szCs w:val="22"/>
              </w:rPr>
              <w:t>MPFI51000 - Interest received internal</w:t>
            </w:r>
          </w:p>
        </w:tc>
      </w:tr>
      <w:tr w:rsidR="005730C0" w:rsidRPr="009D3139" w14:paraId="51C7C097" w14:textId="77777777" w:rsidTr="009A1DD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870" w:type="dxa"/>
            <w:tcBorders>
              <w:right w:val="single" w:sz="8" w:space="0" w:color="4F81BD" w:themeColor="accent1"/>
            </w:tcBorders>
          </w:tcPr>
          <w:p w14:paraId="7FD266D0" w14:textId="77777777" w:rsidR="005730C0" w:rsidRPr="009D3139" w:rsidRDefault="005730C0" w:rsidP="009A1DD8">
            <w:pPr>
              <w:rPr>
                <w:rFonts w:asciiTheme="minorHAnsi" w:hAnsiTheme="minorHAnsi" w:cs="Arial"/>
                <w:sz w:val="22"/>
                <w:szCs w:val="22"/>
              </w:rPr>
            </w:pPr>
            <w:r w:rsidRPr="009D3139">
              <w:rPr>
                <w:rFonts w:asciiTheme="minorHAnsi" w:hAnsiTheme="minorHAnsi" w:cs="Arial"/>
                <w:b w:val="0"/>
                <w:sz w:val="22"/>
                <w:szCs w:val="22"/>
              </w:rPr>
              <w:t>PL</w:t>
            </w:r>
          </w:p>
        </w:tc>
        <w:tc>
          <w:tcPr>
            <w:tcW w:w="7753" w:type="dxa"/>
            <w:tcBorders>
              <w:right w:val="single" w:sz="8" w:space="0" w:color="4F81BD" w:themeColor="accent1"/>
            </w:tcBorders>
          </w:tcPr>
          <w:p w14:paraId="45BF2A54" w14:textId="77777777" w:rsidR="005730C0" w:rsidRPr="009D3139" w:rsidRDefault="005730C0" w:rsidP="009A1DD8">
            <w:pP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2"/>
                <w:szCs w:val="22"/>
              </w:rPr>
            </w:pPr>
            <w:r w:rsidRPr="009D3139">
              <w:rPr>
                <w:rFonts w:asciiTheme="minorHAnsi" w:hAnsiTheme="minorHAnsi" w:cs="Arial"/>
                <w:sz w:val="22"/>
                <w:szCs w:val="22"/>
              </w:rPr>
              <w:t>MPFI52000 - Borrowing impairments internal</w:t>
            </w:r>
          </w:p>
        </w:tc>
      </w:tr>
    </w:tbl>
    <w:p w14:paraId="29623FF9" w14:textId="77777777" w:rsidR="005730C0" w:rsidRDefault="005730C0" w:rsidP="005730C0">
      <w:pPr>
        <w:jc w:val="both"/>
        <w:rPr>
          <w:rFonts w:asciiTheme="minorHAnsi" w:hAnsiTheme="minorHAnsi" w:cs="Arial"/>
          <w:sz w:val="22"/>
          <w:szCs w:val="22"/>
        </w:rPr>
      </w:pPr>
      <w:bookmarkStart w:id="41" w:name="_Summary_of_BPC"/>
      <w:bookmarkStart w:id="42" w:name="_New!_Product_Hierarchy"/>
      <w:bookmarkStart w:id="43" w:name="_New!_Product_Hierarchy_1"/>
      <w:bookmarkStart w:id="44" w:name="_Product_Hierarchy_changes"/>
      <w:bookmarkStart w:id="45" w:name="_New_Management_Accounts"/>
      <w:bookmarkEnd w:id="41"/>
      <w:bookmarkEnd w:id="42"/>
      <w:bookmarkEnd w:id="43"/>
      <w:bookmarkEnd w:id="44"/>
      <w:bookmarkEnd w:id="45"/>
    </w:p>
    <w:p w14:paraId="393CF95E" w14:textId="77777777" w:rsidR="005730C0" w:rsidRPr="006E0DC7" w:rsidRDefault="005730C0" w:rsidP="000E1AA0">
      <w:pPr>
        <w:pStyle w:val="Heading1"/>
        <w:numPr>
          <w:ilvl w:val="0"/>
          <w:numId w:val="0"/>
        </w:numPr>
        <w:ind w:left="432" w:hanging="432"/>
        <w:rPr>
          <w:color w:val="002060"/>
        </w:rPr>
      </w:pPr>
      <w:bookmarkStart w:id="46" w:name="_Toc507752856"/>
      <w:bookmarkStart w:id="47" w:name="_Toc26275991"/>
      <w:bookmarkStart w:id="48" w:name="_Toc65857047"/>
      <w:r w:rsidRPr="006E0DC7">
        <w:rPr>
          <w:color w:val="002060"/>
        </w:rPr>
        <w:t>Master Data Changes</w:t>
      </w:r>
      <w:bookmarkEnd w:id="46"/>
      <w:bookmarkEnd w:id="47"/>
      <w:bookmarkEnd w:id="48"/>
      <w:r w:rsidRPr="006E0DC7">
        <w:rPr>
          <w:color w:val="002060"/>
        </w:rPr>
        <w:t xml:space="preserve"> </w:t>
      </w:r>
    </w:p>
    <w:p w14:paraId="733750AE" w14:textId="77777777" w:rsidR="005730C0" w:rsidRPr="006E0DC7" w:rsidRDefault="005730C0" w:rsidP="005730C0">
      <w:pPr>
        <w:jc w:val="both"/>
        <w:rPr>
          <w:rFonts w:asciiTheme="minorHAnsi" w:hAnsiTheme="minorHAnsi" w:cs="Arial"/>
          <w:color w:val="002060"/>
          <w:sz w:val="22"/>
          <w:szCs w:val="22"/>
          <w:lang w:eastAsia="en-US"/>
        </w:rPr>
      </w:pPr>
    </w:p>
    <w:p w14:paraId="2C1F12A1" w14:textId="77777777" w:rsidR="005730C0" w:rsidRPr="006E0DC7" w:rsidRDefault="005730C0" w:rsidP="006E0DC7">
      <w:pPr>
        <w:pStyle w:val="Heading2"/>
      </w:pPr>
      <w:bookmarkStart w:id="49" w:name="_Toc26275993"/>
      <w:bookmarkStart w:id="50" w:name="_Toc65857048"/>
      <w:r w:rsidRPr="006E0DC7">
        <w:t>CAPEX WBS changes for IFRS 16</w:t>
      </w:r>
      <w:bookmarkEnd w:id="49"/>
      <w:bookmarkEnd w:id="50"/>
      <w:r w:rsidRPr="006E0DC7">
        <w:t xml:space="preserve"> </w:t>
      </w:r>
    </w:p>
    <w:p w14:paraId="3F1A8839" w14:textId="77777777" w:rsidR="005730C0" w:rsidRPr="00A5798A" w:rsidRDefault="005730C0" w:rsidP="005730C0">
      <w:pPr>
        <w:spacing w:before="100" w:beforeAutospacing="1" w:after="100" w:afterAutospacing="1"/>
        <w:jc w:val="both"/>
        <w:rPr>
          <w:rFonts w:ascii="Segoe UI" w:hAnsi="Segoe UI" w:cs="Segoe UI"/>
          <w:sz w:val="21"/>
          <w:szCs w:val="21"/>
          <w:lang w:val="en-US" w:eastAsia="en-US"/>
        </w:rPr>
      </w:pPr>
      <w:r w:rsidRPr="00A5798A">
        <w:rPr>
          <w:rFonts w:ascii="Cambria" w:hAnsi="Cambria" w:cs="Arial"/>
          <w:sz w:val="22"/>
          <w:szCs w:val="22"/>
          <w:lang w:eastAsia="en-US"/>
        </w:rPr>
        <w:t>CAPEX WBS subfunctions have been updated in ECC to accommodate the split between Leased Asset vs Owned Asset (or genuine) as per IFRS16 requirements.</w:t>
      </w:r>
    </w:p>
    <w:p w14:paraId="77E8D576" w14:textId="77777777" w:rsidR="005730C0" w:rsidRPr="00A5798A" w:rsidRDefault="005730C0" w:rsidP="005730C0">
      <w:pPr>
        <w:spacing w:before="100" w:beforeAutospacing="1" w:after="100" w:afterAutospacing="1"/>
        <w:jc w:val="both"/>
        <w:rPr>
          <w:rFonts w:ascii="Segoe UI" w:hAnsi="Segoe UI" w:cs="Segoe UI"/>
          <w:sz w:val="21"/>
          <w:szCs w:val="21"/>
          <w:lang w:val="en-US" w:eastAsia="en-US"/>
        </w:rPr>
      </w:pPr>
      <w:r w:rsidRPr="00A5798A">
        <w:rPr>
          <w:rFonts w:ascii="Cambria" w:hAnsi="Cambria" w:cs="Arial"/>
          <w:sz w:val="22"/>
          <w:szCs w:val="22"/>
          <w:lang w:eastAsia="en-US"/>
        </w:rPr>
        <w:t xml:space="preserve">The Sub-Function is part of Capex WBS element naming convention which provides Capex breakdown. </w:t>
      </w:r>
    </w:p>
    <w:p w14:paraId="3A51F924" w14:textId="77777777" w:rsidR="005730C0" w:rsidRPr="00A5798A" w:rsidRDefault="005730C0" w:rsidP="005730C0">
      <w:pPr>
        <w:spacing w:before="100" w:beforeAutospacing="1" w:after="100" w:afterAutospacing="1"/>
        <w:jc w:val="both"/>
        <w:rPr>
          <w:rFonts w:ascii="Segoe UI" w:hAnsi="Segoe UI" w:cs="Segoe UI"/>
          <w:sz w:val="21"/>
          <w:szCs w:val="21"/>
          <w:lang w:val="en-US" w:eastAsia="en-US"/>
        </w:rPr>
      </w:pPr>
      <w:r w:rsidRPr="00A5798A">
        <w:rPr>
          <w:rFonts w:ascii="Cambria" w:hAnsi="Cambria" w:cs="Arial"/>
          <w:b/>
          <w:bCs/>
          <w:sz w:val="22"/>
          <w:szCs w:val="22"/>
          <w:lang w:eastAsia="en-US"/>
        </w:rPr>
        <w:t>4 new Sub-Functions</w:t>
      </w:r>
      <w:r w:rsidRPr="00A5798A">
        <w:rPr>
          <w:rFonts w:ascii="Cambria" w:hAnsi="Cambria" w:cs="Arial"/>
          <w:sz w:val="22"/>
          <w:szCs w:val="22"/>
          <w:lang w:eastAsia="en-US"/>
        </w:rPr>
        <w:t xml:space="preserve"> are available (see below) and are designed for new Capex WBS elements related to </w:t>
      </w:r>
      <w:r w:rsidRPr="00A5798A">
        <w:rPr>
          <w:rFonts w:ascii="Cambria" w:hAnsi="Cambria" w:cs="Arial"/>
          <w:b/>
          <w:bCs/>
          <w:sz w:val="22"/>
          <w:szCs w:val="22"/>
          <w:lang w:eastAsia="en-US"/>
        </w:rPr>
        <w:t>Leased Assets (IFRS16)</w:t>
      </w:r>
    </w:p>
    <w:p w14:paraId="75CFBBDB" w14:textId="77777777" w:rsidR="005730C0" w:rsidRPr="00A5798A" w:rsidRDefault="005730C0" w:rsidP="005730C0">
      <w:pPr>
        <w:spacing w:before="100" w:beforeAutospacing="1" w:after="100" w:afterAutospacing="1"/>
        <w:rPr>
          <w:rFonts w:ascii="Segoe UI" w:hAnsi="Segoe UI" w:cs="Segoe UI"/>
          <w:sz w:val="21"/>
          <w:szCs w:val="21"/>
          <w:lang w:val="en-US" w:eastAsia="en-US"/>
        </w:rPr>
      </w:pPr>
      <w:r>
        <w:rPr>
          <w:noProof/>
        </w:rPr>
        <w:drawing>
          <wp:inline distT="0" distB="0" distL="0" distR="0" wp14:anchorId="700A09CD" wp14:editId="098ED5CD">
            <wp:extent cx="6391276" cy="1341120"/>
            <wp:effectExtent l="0" t="0" r="9525" b="0"/>
            <wp:docPr id="13" name="Picture 13" descr="C:\Users\81035501\AppData\Local\Microsoft\Windows\INetCache\Content.MSO\9B250C57.tmp">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6391276" cy="1341120"/>
                    </a:xfrm>
                    <a:prstGeom prst="rect">
                      <a:avLst/>
                    </a:prstGeom>
                  </pic:spPr>
                </pic:pic>
              </a:graphicData>
            </a:graphic>
          </wp:inline>
        </w:drawing>
      </w:r>
    </w:p>
    <w:p w14:paraId="3D66C256" w14:textId="77777777" w:rsidR="005730C0" w:rsidRPr="00A5798A" w:rsidRDefault="005730C0" w:rsidP="005730C0">
      <w:pPr>
        <w:spacing w:before="100" w:beforeAutospacing="1" w:after="100" w:afterAutospacing="1"/>
        <w:rPr>
          <w:rFonts w:ascii="Segoe UI" w:hAnsi="Segoe UI" w:cs="Segoe UI"/>
          <w:sz w:val="21"/>
          <w:szCs w:val="21"/>
          <w:lang w:val="en-US" w:eastAsia="en-US"/>
        </w:rPr>
      </w:pPr>
      <w:r>
        <w:rPr>
          <w:noProof/>
        </w:rPr>
        <w:drawing>
          <wp:inline distT="0" distB="0" distL="0" distR="0" wp14:anchorId="0C8022D0" wp14:editId="567435CC">
            <wp:extent cx="1561465" cy="698500"/>
            <wp:effectExtent l="0" t="0" r="635" b="6350"/>
            <wp:docPr id="11" name="Picture 11" descr="C:\Users\81035501\AppData\Local\Microsoft\Windows\INetCache\Content.MSO\4005CF7D.tmp">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1561465" cy="698500"/>
                    </a:xfrm>
                    <a:prstGeom prst="rect">
                      <a:avLst/>
                    </a:prstGeom>
                  </pic:spPr>
                </pic:pic>
              </a:graphicData>
            </a:graphic>
          </wp:inline>
        </w:drawing>
      </w:r>
    </w:p>
    <w:p w14:paraId="2A3A27CC" w14:textId="77777777" w:rsidR="005730C0" w:rsidRPr="00A5798A" w:rsidRDefault="005730C0" w:rsidP="005730C0">
      <w:pPr>
        <w:spacing w:before="100" w:beforeAutospacing="1" w:after="100" w:afterAutospacing="1"/>
        <w:rPr>
          <w:rFonts w:ascii="Segoe UI" w:hAnsi="Segoe UI" w:cs="Segoe UI"/>
          <w:sz w:val="21"/>
          <w:szCs w:val="21"/>
          <w:lang w:val="en-US" w:eastAsia="en-US"/>
        </w:rPr>
      </w:pPr>
      <w:r w:rsidRPr="00A5798A">
        <w:rPr>
          <w:rFonts w:ascii="Segoe UI" w:hAnsi="Segoe UI" w:cs="Segoe UI"/>
          <w:sz w:val="21"/>
          <w:szCs w:val="21"/>
          <w:lang w:val="en-US" w:eastAsia="en-US"/>
        </w:rPr>
        <w:t> </w:t>
      </w:r>
    </w:p>
    <w:p w14:paraId="14158CB0" w14:textId="77777777" w:rsidR="005730C0" w:rsidRPr="00A5798A" w:rsidRDefault="005730C0" w:rsidP="005730C0">
      <w:pPr>
        <w:spacing w:before="100" w:beforeAutospacing="1" w:after="100" w:afterAutospacing="1"/>
        <w:jc w:val="both"/>
        <w:rPr>
          <w:rFonts w:ascii="Segoe UI" w:hAnsi="Segoe UI" w:cs="Segoe UI"/>
          <w:sz w:val="21"/>
          <w:szCs w:val="21"/>
          <w:lang w:val="en-US" w:eastAsia="en-US"/>
        </w:rPr>
      </w:pPr>
      <w:r w:rsidRPr="00A5798A">
        <w:rPr>
          <w:rFonts w:ascii="Cambria" w:hAnsi="Cambria" w:cs="Arial"/>
          <w:sz w:val="22"/>
          <w:szCs w:val="22"/>
          <w:lang w:eastAsia="en-US"/>
        </w:rPr>
        <w:t>When EM requests new Capex WBSs for new Leased Assets (</w:t>
      </w:r>
      <w:r w:rsidRPr="00A5798A">
        <w:rPr>
          <w:rFonts w:ascii="Cambria" w:hAnsi="Cambria" w:cs="Arial"/>
          <w:b/>
          <w:bCs/>
          <w:sz w:val="22"/>
          <w:szCs w:val="22"/>
          <w:lang w:eastAsia="en-US"/>
        </w:rPr>
        <w:t>via e-flows request</w:t>
      </w:r>
      <w:r w:rsidRPr="00A5798A">
        <w:rPr>
          <w:rFonts w:ascii="Cambria" w:hAnsi="Cambria" w:cs="Arial"/>
          <w:sz w:val="22"/>
          <w:szCs w:val="22"/>
          <w:lang w:eastAsia="en-US"/>
        </w:rPr>
        <w:t xml:space="preserve">), they </w:t>
      </w:r>
      <w:r w:rsidRPr="00A5798A">
        <w:rPr>
          <w:rFonts w:ascii="Cambria" w:hAnsi="Cambria" w:cs="Arial"/>
          <w:b/>
          <w:bCs/>
          <w:sz w:val="22"/>
          <w:szCs w:val="22"/>
          <w:lang w:eastAsia="en-US"/>
        </w:rPr>
        <w:t>must use the new Sub-Functions</w:t>
      </w:r>
      <w:r w:rsidRPr="00A5798A">
        <w:rPr>
          <w:rFonts w:ascii="Cambria" w:hAnsi="Cambria" w:cs="Arial"/>
          <w:sz w:val="22"/>
          <w:szCs w:val="22"/>
          <w:lang w:eastAsia="en-US"/>
        </w:rPr>
        <w:t>. These are relevant for both ACTUAL and Forecast process.</w:t>
      </w:r>
    </w:p>
    <w:p w14:paraId="19C2EBAB" w14:textId="77777777" w:rsidR="005730C0" w:rsidRPr="006157B1" w:rsidRDefault="005730C0" w:rsidP="005730C0">
      <w:pPr>
        <w:spacing w:before="100" w:beforeAutospacing="1" w:after="100" w:afterAutospacing="1"/>
        <w:jc w:val="both"/>
        <w:rPr>
          <w:rFonts w:ascii="Segoe UI" w:hAnsi="Segoe UI" w:cs="Segoe UI"/>
          <w:sz w:val="21"/>
          <w:szCs w:val="21"/>
          <w:lang w:val="en-US" w:eastAsia="en-US"/>
        </w:rPr>
      </w:pPr>
      <w:r w:rsidRPr="00A5798A">
        <w:rPr>
          <w:rFonts w:ascii="Cambria" w:hAnsi="Cambria" w:cs="Arial"/>
          <w:sz w:val="22"/>
          <w:szCs w:val="22"/>
          <w:lang w:eastAsia="en-US"/>
        </w:rPr>
        <w:t>Master data changes are already in place in ECC (GMDM)</w:t>
      </w:r>
      <w:r>
        <w:rPr>
          <w:rFonts w:ascii="Cambria" w:hAnsi="Cambria" w:cs="Arial"/>
          <w:sz w:val="22"/>
          <w:szCs w:val="22"/>
          <w:lang w:eastAsia="en-US"/>
        </w:rPr>
        <w:t xml:space="preserve"> and must now be used by EMs</w:t>
      </w:r>
      <w:r w:rsidRPr="00A5798A">
        <w:rPr>
          <w:rFonts w:ascii="Cambria" w:hAnsi="Cambria" w:cs="Arial"/>
          <w:sz w:val="22"/>
          <w:szCs w:val="22"/>
          <w:lang w:eastAsia="en-US"/>
        </w:rPr>
        <w:t>.</w:t>
      </w:r>
    </w:p>
    <w:p w14:paraId="65D7CDA5" w14:textId="77777777" w:rsidR="005730C0" w:rsidRPr="006E0DC7" w:rsidRDefault="005730C0" w:rsidP="006E0DC7">
      <w:pPr>
        <w:pStyle w:val="Heading2"/>
      </w:pPr>
      <w:bookmarkStart w:id="51" w:name="_Toc26275994"/>
      <w:bookmarkStart w:id="52" w:name="_Toc65857049"/>
      <w:r w:rsidRPr="006E0DC7">
        <w:t>MGMT Accounts – IFRS16</w:t>
      </w:r>
      <w:bookmarkEnd w:id="51"/>
      <w:bookmarkEnd w:id="52"/>
    </w:p>
    <w:p w14:paraId="22F91A92" w14:textId="77777777" w:rsidR="005730C0" w:rsidRPr="00A86D72" w:rsidRDefault="005730C0" w:rsidP="005730C0">
      <w:pPr>
        <w:spacing w:before="100" w:beforeAutospacing="1"/>
        <w:jc w:val="both"/>
        <w:rPr>
          <w:rFonts w:ascii="Cambria" w:hAnsi="Cambria" w:cs="Arial"/>
          <w:sz w:val="22"/>
          <w:szCs w:val="22"/>
          <w:lang w:eastAsia="en-US"/>
        </w:rPr>
      </w:pPr>
      <w:r w:rsidRPr="00A86D72">
        <w:rPr>
          <w:rFonts w:ascii="Cambria" w:hAnsi="Cambria" w:cs="Arial"/>
          <w:sz w:val="22"/>
          <w:szCs w:val="22"/>
          <w:lang w:eastAsia="en-US"/>
        </w:rPr>
        <w:t>Since 2019, following Statutory changes regarding the implementation of IFRS16, we have aligned respectively Management reporting by updating the ND/CF rules and to create</w:t>
      </w:r>
      <w:r w:rsidRPr="00A86D72">
        <w:rPr>
          <w:rFonts w:ascii="Cambria" w:hAnsi="Cambria" w:cs="Arial"/>
          <w:b/>
          <w:sz w:val="22"/>
          <w:szCs w:val="22"/>
          <w:lang w:eastAsia="en-US"/>
        </w:rPr>
        <w:t xml:space="preserve"> </w:t>
      </w:r>
      <w:r w:rsidRPr="00A86D72">
        <w:rPr>
          <w:rFonts w:ascii="Cambria" w:hAnsi="Cambria" w:cs="Arial"/>
          <w:b/>
          <w:color w:val="FF0000"/>
          <w:sz w:val="22"/>
          <w:szCs w:val="22"/>
          <w:u w:val="single"/>
          <w:lang w:eastAsia="en-US"/>
        </w:rPr>
        <w:t>7 BPC memo accounts</w:t>
      </w:r>
      <w:r w:rsidRPr="00A86D72">
        <w:rPr>
          <w:rFonts w:ascii="Cambria" w:hAnsi="Cambria" w:cs="Arial"/>
          <w:b/>
          <w:color w:val="FF0000"/>
          <w:sz w:val="22"/>
          <w:szCs w:val="22"/>
          <w:lang w:eastAsia="en-US"/>
        </w:rPr>
        <w:t xml:space="preserve"> </w:t>
      </w:r>
      <w:r w:rsidRPr="00A86D72">
        <w:rPr>
          <w:rFonts w:ascii="Cambria" w:hAnsi="Cambria" w:cs="Arial"/>
          <w:b/>
          <w:sz w:val="22"/>
          <w:szCs w:val="22"/>
          <w:lang w:eastAsia="en-US"/>
        </w:rPr>
        <w:t>for CF adjustments:</w:t>
      </w:r>
    </w:p>
    <w:p w14:paraId="497D0E88" w14:textId="77777777" w:rsidR="005730C0" w:rsidRPr="00A86D72" w:rsidRDefault="005730C0" w:rsidP="0046786F">
      <w:pPr>
        <w:pStyle w:val="NormalWeb"/>
        <w:numPr>
          <w:ilvl w:val="0"/>
          <w:numId w:val="23"/>
        </w:numPr>
        <w:spacing w:before="0" w:beforeAutospacing="0" w:after="0" w:afterAutospacing="0"/>
        <w:rPr>
          <w:sz w:val="20"/>
        </w:rPr>
      </w:pPr>
      <w:r w:rsidRPr="00A86D72">
        <w:rPr>
          <w:sz w:val="20"/>
        </w:rPr>
        <w:t>MEMO_OBA69710        CF adj. for IFRS16 - Leased Assets (Property)</w:t>
      </w:r>
    </w:p>
    <w:p w14:paraId="5DA359C9" w14:textId="77777777" w:rsidR="005730C0" w:rsidRPr="00A86D72" w:rsidRDefault="005730C0" w:rsidP="0046786F">
      <w:pPr>
        <w:pStyle w:val="NormalWeb"/>
        <w:numPr>
          <w:ilvl w:val="0"/>
          <w:numId w:val="23"/>
        </w:numPr>
        <w:spacing w:before="0" w:beforeAutospacing="0" w:after="0" w:afterAutospacing="0"/>
        <w:rPr>
          <w:sz w:val="20"/>
        </w:rPr>
      </w:pPr>
      <w:r w:rsidRPr="00A86D72">
        <w:rPr>
          <w:sz w:val="20"/>
        </w:rPr>
        <w:t>MEMO_OBA69720        CF adj. for IFRS16 - Leased Assets (P&amp;E, Other)</w:t>
      </w:r>
    </w:p>
    <w:p w14:paraId="5EB860D0" w14:textId="77777777" w:rsidR="005730C0" w:rsidRPr="00A86D72" w:rsidRDefault="005730C0" w:rsidP="0046786F">
      <w:pPr>
        <w:pStyle w:val="NormalWeb"/>
        <w:numPr>
          <w:ilvl w:val="0"/>
          <w:numId w:val="23"/>
        </w:numPr>
        <w:spacing w:before="0" w:beforeAutospacing="0" w:after="0" w:afterAutospacing="0"/>
        <w:rPr>
          <w:sz w:val="20"/>
        </w:rPr>
      </w:pPr>
      <w:r w:rsidRPr="00A86D72">
        <w:rPr>
          <w:sz w:val="20"/>
        </w:rPr>
        <w:t>MEMO_OBA69760        CF adj. for IFRS16 - Accumulated Depreciation</w:t>
      </w:r>
    </w:p>
    <w:p w14:paraId="626701DF" w14:textId="77777777" w:rsidR="005730C0" w:rsidRPr="00A86D72" w:rsidRDefault="005730C0" w:rsidP="0046786F">
      <w:pPr>
        <w:pStyle w:val="NormalWeb"/>
        <w:numPr>
          <w:ilvl w:val="0"/>
          <w:numId w:val="23"/>
        </w:numPr>
        <w:spacing w:before="0" w:beforeAutospacing="0" w:after="0" w:afterAutospacing="0"/>
        <w:rPr>
          <w:sz w:val="20"/>
        </w:rPr>
      </w:pPr>
      <w:r w:rsidRPr="00A86D72">
        <w:rPr>
          <w:sz w:val="20"/>
        </w:rPr>
        <w:t>MEMO_OBA69700        CF adj. for IFRS16 - Net leased assets</w:t>
      </w:r>
    </w:p>
    <w:p w14:paraId="24BFC0F3" w14:textId="77777777" w:rsidR="005730C0" w:rsidRPr="00A86D72" w:rsidRDefault="005730C0" w:rsidP="0046786F">
      <w:pPr>
        <w:pStyle w:val="NormalWeb"/>
        <w:numPr>
          <w:ilvl w:val="0"/>
          <w:numId w:val="23"/>
        </w:numPr>
        <w:spacing w:before="0" w:beforeAutospacing="0" w:after="0" w:afterAutospacing="0"/>
        <w:rPr>
          <w:sz w:val="20"/>
        </w:rPr>
      </w:pPr>
      <w:r w:rsidRPr="00A86D72">
        <w:rPr>
          <w:sz w:val="20"/>
        </w:rPr>
        <w:t>MEMO_OBA69800        CF adj. for IFRS16 - Lease Liabilities (within Borrowings)</w:t>
      </w:r>
    </w:p>
    <w:p w14:paraId="6B59E432" w14:textId="77777777" w:rsidR="005730C0" w:rsidRPr="00A86D72" w:rsidRDefault="005730C0" w:rsidP="0046786F">
      <w:pPr>
        <w:pStyle w:val="NormalWeb"/>
        <w:numPr>
          <w:ilvl w:val="0"/>
          <w:numId w:val="23"/>
        </w:numPr>
        <w:spacing w:before="0" w:beforeAutospacing="0" w:after="0" w:afterAutospacing="0"/>
        <w:rPr>
          <w:sz w:val="20"/>
        </w:rPr>
      </w:pPr>
      <w:r w:rsidRPr="00A86D72">
        <w:rPr>
          <w:sz w:val="20"/>
        </w:rPr>
        <w:t>MEMO_OBA69054        CF adj IFRS16-(Gain)/loss arising from sale/leaseback trans</w:t>
      </w:r>
    </w:p>
    <w:p w14:paraId="72943BA9" w14:textId="77777777" w:rsidR="005730C0" w:rsidRPr="00A86D72" w:rsidRDefault="005730C0" w:rsidP="0046786F">
      <w:pPr>
        <w:pStyle w:val="NormalWeb"/>
        <w:numPr>
          <w:ilvl w:val="0"/>
          <w:numId w:val="23"/>
        </w:numPr>
        <w:spacing w:before="0" w:beforeAutospacing="0" w:after="0" w:afterAutospacing="0"/>
        <w:rPr>
          <w:sz w:val="20"/>
          <w:szCs w:val="20"/>
        </w:rPr>
      </w:pPr>
      <w:r w:rsidRPr="00A86D72">
        <w:rPr>
          <w:sz w:val="20"/>
          <w:szCs w:val="20"/>
        </w:rPr>
        <w:t>MEMO_OBA69055        CF adj IFRS16- Confirm transaction value less the assets NBV</w:t>
      </w:r>
    </w:p>
    <w:p w14:paraId="3BC1B902" w14:textId="77777777" w:rsidR="005730C0" w:rsidRPr="00A86D72" w:rsidRDefault="005730C0" w:rsidP="005730C0">
      <w:pPr>
        <w:pStyle w:val="NormalWeb"/>
        <w:spacing w:before="0" w:beforeAutospacing="0" w:after="0" w:afterAutospacing="0"/>
        <w:rPr>
          <w:sz w:val="20"/>
        </w:rPr>
      </w:pPr>
    </w:p>
    <w:p w14:paraId="11E349E3" w14:textId="77777777" w:rsidR="005730C0" w:rsidRPr="00A86D72" w:rsidRDefault="005730C0" w:rsidP="005730C0">
      <w:pPr>
        <w:pStyle w:val="NormalWeb"/>
        <w:spacing w:before="0" w:beforeAutospacing="0" w:after="0" w:afterAutospacing="0"/>
        <w:ind w:left="720"/>
        <w:rPr>
          <w:sz w:val="20"/>
        </w:rPr>
      </w:pPr>
    </w:p>
    <w:p w14:paraId="579639DE" w14:textId="77777777" w:rsidR="005730C0" w:rsidRPr="00A86D72" w:rsidRDefault="005730C0" w:rsidP="005730C0">
      <w:pPr>
        <w:pStyle w:val="NormalWeb"/>
        <w:spacing w:before="0" w:beforeAutospacing="0" w:after="0" w:afterAutospacing="0"/>
        <w:ind w:left="720"/>
        <w:rPr>
          <w:sz w:val="20"/>
        </w:rPr>
      </w:pPr>
    </w:p>
    <w:p w14:paraId="3936E087" w14:textId="77777777" w:rsidR="005730C0" w:rsidRPr="00A86D72" w:rsidRDefault="005730C0" w:rsidP="005730C0">
      <w:pPr>
        <w:spacing w:before="100" w:beforeAutospacing="1" w:after="100" w:afterAutospacing="1"/>
        <w:ind w:left="720"/>
        <w:jc w:val="both"/>
        <w:rPr>
          <w:rFonts w:ascii="Segoe UI" w:hAnsi="Segoe UI" w:cs="Segoe UI"/>
          <w:sz w:val="21"/>
          <w:szCs w:val="21"/>
          <w:lang w:val="en-US" w:eastAsia="en-US"/>
        </w:rPr>
      </w:pPr>
    </w:p>
    <w:p w14:paraId="09505D95" w14:textId="77777777" w:rsidR="005730C0" w:rsidRPr="00A86D72" w:rsidRDefault="005730C0" w:rsidP="005730C0">
      <w:pPr>
        <w:jc w:val="both"/>
        <w:rPr>
          <w:rFonts w:asciiTheme="minorHAnsi" w:hAnsiTheme="minorHAnsi"/>
          <w:sz w:val="22"/>
          <w:szCs w:val="22"/>
        </w:rPr>
      </w:pPr>
      <w:r w:rsidRPr="00A86D72">
        <w:rPr>
          <w:rFonts w:asciiTheme="minorHAnsi" w:hAnsiTheme="minorHAnsi"/>
          <w:sz w:val="22"/>
          <w:szCs w:val="22"/>
        </w:rPr>
        <w:t>The CF rules related to finance leases (both capital and interest), as per instructions, will require an additional input as there is currently no data flowing from ECC that would enable an automatic calculation of the outflows.</w:t>
      </w:r>
    </w:p>
    <w:p w14:paraId="6B22DBFE" w14:textId="77777777" w:rsidR="005730C0" w:rsidRPr="00A86D72" w:rsidRDefault="005730C0" w:rsidP="005730C0">
      <w:pPr>
        <w:jc w:val="both"/>
        <w:rPr>
          <w:rFonts w:asciiTheme="minorHAnsi" w:hAnsiTheme="minorHAnsi"/>
          <w:sz w:val="22"/>
          <w:szCs w:val="22"/>
        </w:rPr>
      </w:pPr>
    </w:p>
    <w:p w14:paraId="335E8853" w14:textId="77777777" w:rsidR="005730C0" w:rsidRPr="00A86D72" w:rsidRDefault="005730C0" w:rsidP="005730C0">
      <w:pPr>
        <w:jc w:val="both"/>
        <w:rPr>
          <w:rFonts w:asciiTheme="minorHAnsi" w:hAnsiTheme="minorHAnsi"/>
          <w:sz w:val="22"/>
          <w:szCs w:val="22"/>
        </w:rPr>
      </w:pPr>
      <w:r w:rsidRPr="00A86D72">
        <w:rPr>
          <w:rFonts w:asciiTheme="minorHAnsi" w:hAnsiTheme="minorHAnsi"/>
          <w:sz w:val="22"/>
          <w:szCs w:val="22"/>
        </w:rPr>
        <w:t xml:space="preserve">In addition, </w:t>
      </w:r>
      <w:r w:rsidRPr="00A86D72">
        <w:rPr>
          <w:rFonts w:asciiTheme="minorHAnsi" w:hAnsiTheme="minorHAnsi"/>
          <w:sz w:val="22"/>
          <w:szCs w:val="22"/>
          <w:u w:val="single"/>
        </w:rPr>
        <w:t>I301 – Flow Reclassification and Additional Inputs for CF</w:t>
      </w:r>
      <w:r w:rsidRPr="00A86D72">
        <w:rPr>
          <w:rFonts w:asciiTheme="minorHAnsi" w:hAnsiTheme="minorHAnsi"/>
          <w:sz w:val="22"/>
          <w:szCs w:val="22"/>
        </w:rPr>
        <w:t xml:space="preserve"> input form was updated with an extra sheet for the new memo accounts which will be used for IFRS16 reporting purposes going forward (only for actuals) </w:t>
      </w:r>
    </w:p>
    <w:p w14:paraId="4CA0A51A" w14:textId="77777777" w:rsidR="005730C0" w:rsidRPr="00A86D72" w:rsidRDefault="005730C0" w:rsidP="005730C0">
      <w:pPr>
        <w:jc w:val="both"/>
        <w:rPr>
          <w:rFonts w:asciiTheme="minorHAnsi" w:hAnsiTheme="minorHAnsi"/>
          <w:sz w:val="22"/>
          <w:szCs w:val="22"/>
        </w:rPr>
      </w:pPr>
    </w:p>
    <w:p w14:paraId="49EAC530" w14:textId="77777777" w:rsidR="005730C0" w:rsidRPr="00A86D72" w:rsidRDefault="005730C0" w:rsidP="005730C0">
      <w:pPr>
        <w:jc w:val="both"/>
        <w:rPr>
          <w:rFonts w:asciiTheme="minorHAnsi" w:hAnsiTheme="minorHAnsi"/>
          <w:sz w:val="22"/>
          <w:szCs w:val="22"/>
        </w:rPr>
      </w:pPr>
      <w:r w:rsidRPr="00A86D72">
        <w:rPr>
          <w:rFonts w:asciiTheme="minorHAnsi" w:hAnsiTheme="minorHAnsi"/>
          <w:sz w:val="22"/>
          <w:szCs w:val="22"/>
        </w:rPr>
        <w:t xml:space="preserve">On top of that, there are some other changes in regards of IFRS16 reporting, these being related to the following updates:   </w:t>
      </w:r>
    </w:p>
    <w:p w14:paraId="4E9BAE1C" w14:textId="77777777" w:rsidR="005730C0" w:rsidRPr="00A86D72" w:rsidRDefault="005730C0" w:rsidP="005730C0">
      <w:pPr>
        <w:jc w:val="both"/>
        <w:rPr>
          <w:rFonts w:asciiTheme="minorHAnsi" w:hAnsiTheme="minorHAnsi"/>
          <w:i/>
          <w:sz w:val="22"/>
          <w:szCs w:val="22"/>
          <w:u w:val="single"/>
        </w:rPr>
      </w:pPr>
    </w:p>
    <w:p w14:paraId="457342AF" w14:textId="77777777" w:rsidR="005730C0" w:rsidRPr="00A86D72" w:rsidRDefault="005730C0" w:rsidP="0046786F">
      <w:pPr>
        <w:pStyle w:val="ListParagraph"/>
        <w:numPr>
          <w:ilvl w:val="0"/>
          <w:numId w:val="24"/>
        </w:numPr>
        <w:spacing w:after="0" w:line="240" w:lineRule="auto"/>
        <w:jc w:val="both"/>
        <w:rPr>
          <w:rFonts w:asciiTheme="minorHAnsi" w:hAnsiTheme="minorHAnsi"/>
          <w:i/>
          <w:u w:val="single"/>
        </w:rPr>
      </w:pPr>
      <w:r w:rsidRPr="00A86D72">
        <w:rPr>
          <w:rFonts w:asciiTheme="minorHAnsi" w:hAnsiTheme="minorHAnsi"/>
        </w:rPr>
        <w:t xml:space="preserve">--- even if initially it was communicated that a new P&amp;L account will be created in order to capture the Gain/Loss from Disposal of Leased Assets, due to the changes which should have been made and the limited time, we’ll move on by using a new memo account – </w:t>
      </w:r>
      <w:r w:rsidRPr="00A86D72">
        <w:rPr>
          <w:rFonts w:asciiTheme="minorHAnsi" w:hAnsiTheme="minorHAnsi"/>
          <w:i/>
          <w:u w:val="single"/>
        </w:rPr>
        <w:t>MEMO_XX_POE4000 – (Gain)/Loss on Lease Modification and Reassessments</w:t>
      </w:r>
      <w:r w:rsidRPr="00A86D72">
        <w:rPr>
          <w:rFonts w:asciiTheme="minorHAnsi" w:hAnsiTheme="minorHAnsi"/>
        </w:rPr>
        <w:t xml:space="preserve">; </w:t>
      </w:r>
    </w:p>
    <w:p w14:paraId="71D21D98" w14:textId="77777777" w:rsidR="005730C0" w:rsidRPr="00A86D72" w:rsidRDefault="005730C0" w:rsidP="005730C0">
      <w:pPr>
        <w:pStyle w:val="ListParagraph"/>
        <w:jc w:val="both"/>
        <w:rPr>
          <w:rFonts w:asciiTheme="minorHAnsi" w:hAnsiTheme="minorHAnsi"/>
        </w:rPr>
      </w:pPr>
      <w:r w:rsidRPr="00A86D72">
        <w:rPr>
          <w:rFonts w:asciiTheme="minorHAnsi" w:hAnsiTheme="minorHAnsi"/>
        </w:rPr>
        <w:t xml:space="preserve">--- the net amount from this account will go to operating expenses in P&amp;L, in the same time being added back in the CF rules as a non-cash item; </w:t>
      </w:r>
    </w:p>
    <w:p w14:paraId="24C6513F" w14:textId="77777777" w:rsidR="005730C0" w:rsidRPr="00A86D72" w:rsidRDefault="005730C0" w:rsidP="005730C0">
      <w:pPr>
        <w:pStyle w:val="ListParagraph"/>
        <w:jc w:val="both"/>
        <w:rPr>
          <w:rFonts w:asciiTheme="minorHAnsi" w:hAnsiTheme="minorHAnsi"/>
        </w:rPr>
      </w:pPr>
      <w:r w:rsidRPr="00A86D72">
        <w:rPr>
          <w:rFonts w:asciiTheme="minorHAnsi" w:hAnsiTheme="minorHAnsi"/>
        </w:rPr>
        <w:t xml:space="preserve">--- also, a new CEG was created to be used in OVH module – </w:t>
      </w:r>
      <w:r w:rsidRPr="00A86D72">
        <w:rPr>
          <w:rFonts w:asciiTheme="minorHAnsi" w:hAnsiTheme="minorHAnsi"/>
          <w:i/>
          <w:u w:val="single"/>
        </w:rPr>
        <w:t>XX_POE4000 – (Gain)/Loss on Lease Modification and Reassessments;</w:t>
      </w:r>
      <w:r w:rsidRPr="00A86D72">
        <w:rPr>
          <w:rFonts w:asciiTheme="minorHAnsi" w:hAnsiTheme="minorHAnsi"/>
        </w:rPr>
        <w:t xml:space="preserve"> </w:t>
      </w:r>
    </w:p>
    <w:p w14:paraId="6727AFA2" w14:textId="77777777" w:rsidR="005730C0" w:rsidRPr="00A86D72" w:rsidRDefault="005730C0" w:rsidP="005730C0">
      <w:pPr>
        <w:spacing w:before="100" w:beforeAutospacing="1" w:after="100" w:afterAutospacing="1"/>
        <w:jc w:val="both"/>
        <w:rPr>
          <w:rFonts w:asciiTheme="minorHAnsi" w:hAnsiTheme="minorHAnsi" w:cs="Arial"/>
          <w:sz w:val="22"/>
          <w:szCs w:val="22"/>
          <w:lang w:eastAsia="en-US"/>
        </w:rPr>
      </w:pPr>
      <w:r w:rsidRPr="00A86D72">
        <w:rPr>
          <w:rFonts w:asciiTheme="minorHAnsi" w:hAnsiTheme="minorHAnsi"/>
          <w:sz w:val="22"/>
          <w:szCs w:val="22"/>
        </w:rPr>
        <w:t>--- as a note, the above CEG XX_POE4000 is linked to MEMO_XX_POE4000</w:t>
      </w:r>
      <w:r w:rsidRPr="00A86D72">
        <w:rPr>
          <w:rFonts w:asciiTheme="minorHAnsi" w:hAnsiTheme="minorHAnsi" w:cs="Arial"/>
          <w:sz w:val="22"/>
          <w:szCs w:val="22"/>
          <w:lang w:eastAsia="en-US"/>
        </w:rPr>
        <w:t>.</w:t>
      </w:r>
    </w:p>
    <w:p w14:paraId="7889BA35" w14:textId="77777777" w:rsidR="005730C0" w:rsidRPr="00A86D72" w:rsidRDefault="005730C0" w:rsidP="0046786F">
      <w:pPr>
        <w:pStyle w:val="ListParagraph"/>
        <w:numPr>
          <w:ilvl w:val="0"/>
          <w:numId w:val="24"/>
        </w:numPr>
        <w:spacing w:after="0" w:line="240" w:lineRule="auto"/>
        <w:jc w:val="both"/>
        <w:rPr>
          <w:rFonts w:asciiTheme="minorHAnsi" w:hAnsiTheme="minorHAnsi"/>
        </w:rPr>
      </w:pPr>
      <w:r w:rsidRPr="00A86D72">
        <w:rPr>
          <w:rFonts w:asciiTheme="minorHAnsi" w:hAnsiTheme="minorHAnsi"/>
        </w:rPr>
        <w:t xml:space="preserve">similar to </w:t>
      </w:r>
      <w:r w:rsidRPr="00A86D72">
        <w:rPr>
          <w:rFonts w:asciiTheme="minorHAnsi" w:hAnsiTheme="minorHAnsi"/>
          <w:i/>
          <w:u w:val="single"/>
        </w:rPr>
        <w:t>MBCL15300</w:t>
      </w:r>
      <w:r w:rsidRPr="00A86D72">
        <w:rPr>
          <w:rFonts w:asciiTheme="minorHAnsi" w:hAnsiTheme="minorHAnsi"/>
          <w:bCs/>
          <w:i/>
          <w:u w:val="single"/>
        </w:rPr>
        <w:t xml:space="preserve"> </w:t>
      </w:r>
      <w:r w:rsidRPr="00A86D72">
        <w:rPr>
          <w:rFonts w:asciiTheme="minorHAnsi" w:hAnsiTheme="minorHAnsi"/>
          <w:i/>
          <w:u w:val="single"/>
        </w:rPr>
        <w:t>Finance lease (curr) - interest accrued external</w:t>
      </w:r>
      <w:r w:rsidRPr="00A86D72">
        <w:rPr>
          <w:rFonts w:asciiTheme="minorHAnsi" w:hAnsiTheme="minorHAnsi"/>
        </w:rPr>
        <w:t xml:space="preserve">, a new BS account </w:t>
      </w:r>
      <w:r w:rsidRPr="00A86D72">
        <w:rPr>
          <w:rFonts w:asciiTheme="minorHAnsi" w:hAnsiTheme="minorHAnsi"/>
          <w:i/>
          <w:u w:val="single"/>
        </w:rPr>
        <w:t>MBNL14000 Finance Lease – Principal Interest External &gt;1yr</w:t>
      </w:r>
      <w:r w:rsidRPr="00A86D72">
        <w:rPr>
          <w:rFonts w:asciiTheme="minorHAnsi" w:hAnsiTheme="minorHAnsi"/>
        </w:rPr>
        <w:t xml:space="preserve"> was created as well – same CF/ND rules as per Finance Lease (curr) – interest accrued external account</w:t>
      </w:r>
    </w:p>
    <w:p w14:paraId="56B973B8" w14:textId="77777777" w:rsidR="005730C0" w:rsidRPr="00A86D72" w:rsidRDefault="005730C0" w:rsidP="005730C0">
      <w:pPr>
        <w:jc w:val="both"/>
        <w:rPr>
          <w:rFonts w:asciiTheme="minorHAnsi" w:hAnsiTheme="minorHAnsi"/>
          <w:sz w:val="22"/>
          <w:szCs w:val="22"/>
        </w:rPr>
      </w:pPr>
    </w:p>
    <w:p w14:paraId="23994C69" w14:textId="77777777" w:rsidR="005730C0" w:rsidRPr="00A86D72" w:rsidRDefault="005730C0" w:rsidP="005730C0">
      <w:pPr>
        <w:ind w:firstLine="360"/>
        <w:jc w:val="both"/>
        <w:rPr>
          <w:rFonts w:asciiTheme="minorHAnsi" w:hAnsiTheme="minorHAnsi"/>
          <w:b/>
          <w:sz w:val="22"/>
          <w:szCs w:val="22"/>
        </w:rPr>
      </w:pPr>
    </w:p>
    <w:p w14:paraId="4B152791" w14:textId="77777777" w:rsidR="005730C0" w:rsidRPr="00A86D72" w:rsidRDefault="005730C0" w:rsidP="005730C0">
      <w:pPr>
        <w:ind w:firstLine="360"/>
        <w:jc w:val="both"/>
        <w:rPr>
          <w:rFonts w:asciiTheme="minorHAnsi" w:hAnsiTheme="minorHAnsi"/>
          <w:b/>
          <w:sz w:val="22"/>
          <w:szCs w:val="22"/>
        </w:rPr>
      </w:pPr>
    </w:p>
    <w:p w14:paraId="059BD433" w14:textId="77777777" w:rsidR="005730C0" w:rsidRPr="00A86D72" w:rsidRDefault="005730C0" w:rsidP="005730C0">
      <w:pPr>
        <w:jc w:val="both"/>
        <w:rPr>
          <w:rFonts w:asciiTheme="minorHAnsi" w:hAnsiTheme="minorHAnsi"/>
          <w:sz w:val="22"/>
          <w:szCs w:val="22"/>
        </w:rPr>
      </w:pPr>
      <w:r w:rsidRPr="00A86D72">
        <w:rPr>
          <w:rFonts w:asciiTheme="minorHAnsi" w:hAnsiTheme="minorHAnsi"/>
          <w:b/>
          <w:sz w:val="22"/>
          <w:szCs w:val="22"/>
        </w:rPr>
        <w:t>NOTE:</w:t>
      </w:r>
    </w:p>
    <w:p w14:paraId="462858EE" w14:textId="77777777" w:rsidR="005730C0" w:rsidRPr="00A86D72" w:rsidRDefault="005730C0" w:rsidP="005730C0">
      <w:pPr>
        <w:jc w:val="both"/>
        <w:rPr>
          <w:rFonts w:asciiTheme="minorHAnsi" w:hAnsiTheme="minorHAnsi"/>
          <w:sz w:val="22"/>
          <w:szCs w:val="22"/>
        </w:rPr>
      </w:pPr>
      <w:r w:rsidRPr="00A86D72">
        <w:rPr>
          <w:rFonts w:asciiTheme="minorHAnsi" w:hAnsiTheme="minorHAnsi"/>
          <w:sz w:val="22"/>
          <w:szCs w:val="22"/>
        </w:rPr>
        <w:t xml:space="preserve">As per CP&amp;A Instructions, Capex WBS subfunction have been updated in ECC to accommodate the split between Leased Asset vs. Owned Asset (or genuine) as per IFRS16 requirements. </w:t>
      </w:r>
    </w:p>
    <w:p w14:paraId="14E88957" w14:textId="77777777" w:rsidR="005730C0" w:rsidRPr="00A86D72" w:rsidRDefault="005730C0" w:rsidP="005730C0">
      <w:pPr>
        <w:jc w:val="both"/>
        <w:rPr>
          <w:rFonts w:asciiTheme="minorHAnsi" w:hAnsiTheme="minorHAnsi"/>
          <w:sz w:val="22"/>
          <w:szCs w:val="22"/>
        </w:rPr>
      </w:pPr>
      <w:r w:rsidRPr="00A86D72">
        <w:rPr>
          <w:rFonts w:asciiTheme="minorHAnsi" w:hAnsiTheme="minorHAnsi"/>
          <w:sz w:val="22"/>
          <w:szCs w:val="22"/>
        </w:rPr>
        <w:t xml:space="preserve">The Sub-Function is part of Capex WBS element naming convention which provides Capex breakdown, therefore </w:t>
      </w:r>
      <w:r w:rsidRPr="00A86D72">
        <w:rPr>
          <w:rFonts w:asciiTheme="minorHAnsi" w:hAnsiTheme="minorHAnsi"/>
          <w:b/>
          <w:sz w:val="22"/>
          <w:szCs w:val="22"/>
        </w:rPr>
        <w:t>4 new Sub-Functions</w:t>
      </w:r>
      <w:r w:rsidRPr="00A86D72">
        <w:rPr>
          <w:rFonts w:asciiTheme="minorHAnsi" w:hAnsiTheme="minorHAnsi"/>
          <w:sz w:val="22"/>
          <w:szCs w:val="22"/>
        </w:rPr>
        <w:t xml:space="preserve"> will be available (see below), being designed for new Capex WBS elements related to </w:t>
      </w:r>
      <w:r w:rsidRPr="00A86D72">
        <w:rPr>
          <w:rFonts w:asciiTheme="minorHAnsi" w:hAnsiTheme="minorHAnsi"/>
          <w:b/>
          <w:sz w:val="22"/>
          <w:szCs w:val="22"/>
        </w:rPr>
        <w:t>Leased Assets (IFRS16)</w:t>
      </w:r>
    </w:p>
    <w:p w14:paraId="37E99125" w14:textId="77777777" w:rsidR="005730C0" w:rsidRPr="00A86D72" w:rsidRDefault="005730C0" w:rsidP="005730C0">
      <w:pPr>
        <w:jc w:val="both"/>
        <w:rPr>
          <w:rFonts w:asciiTheme="minorHAnsi" w:hAnsiTheme="minorHAnsi"/>
          <w:sz w:val="22"/>
          <w:szCs w:val="22"/>
        </w:rPr>
      </w:pPr>
    </w:p>
    <w:p w14:paraId="1671F74F" w14:textId="77777777" w:rsidR="005730C0" w:rsidRPr="00A86D72" w:rsidRDefault="005730C0" w:rsidP="005730C0">
      <w:pPr>
        <w:jc w:val="both"/>
        <w:rPr>
          <w:rFonts w:asciiTheme="minorHAnsi" w:hAnsiTheme="minorHAnsi"/>
          <w:sz w:val="22"/>
          <w:szCs w:val="22"/>
        </w:rPr>
      </w:pPr>
      <w:r w:rsidRPr="00A86D72">
        <w:rPr>
          <w:rFonts w:asciiTheme="minorHAnsi" w:hAnsiTheme="minorHAnsi"/>
          <w:sz w:val="22"/>
          <w:szCs w:val="22"/>
        </w:rPr>
        <w:t xml:space="preserve">When EM requests new Capex WBSs for new Leased Assets </w:t>
      </w:r>
      <w:r w:rsidRPr="00A86D72">
        <w:rPr>
          <w:rFonts w:asciiTheme="minorHAnsi" w:hAnsiTheme="minorHAnsi"/>
          <w:b/>
          <w:sz w:val="22"/>
          <w:szCs w:val="22"/>
        </w:rPr>
        <w:t>(via e-flow request)</w:t>
      </w:r>
      <w:r w:rsidRPr="00A86D72">
        <w:rPr>
          <w:rFonts w:asciiTheme="minorHAnsi" w:hAnsiTheme="minorHAnsi"/>
          <w:sz w:val="22"/>
          <w:szCs w:val="22"/>
        </w:rPr>
        <w:t xml:space="preserve">, </w:t>
      </w:r>
      <w:r w:rsidRPr="00A86D72">
        <w:rPr>
          <w:rFonts w:asciiTheme="minorHAnsi" w:hAnsiTheme="minorHAnsi"/>
          <w:b/>
          <w:sz w:val="22"/>
          <w:szCs w:val="22"/>
        </w:rPr>
        <w:t>they must use the new Sub-Functions</w:t>
      </w:r>
      <w:r w:rsidRPr="00A86D72">
        <w:rPr>
          <w:rFonts w:asciiTheme="minorHAnsi" w:hAnsiTheme="minorHAnsi"/>
          <w:sz w:val="22"/>
          <w:szCs w:val="22"/>
        </w:rPr>
        <w:t>. These are relevant both for Actual and Forecast process; master data changes are already in place in ECC (GMDM).</w:t>
      </w:r>
    </w:p>
    <w:p w14:paraId="2D295463" w14:textId="77777777" w:rsidR="005730C0" w:rsidRPr="00A86D72" w:rsidRDefault="005730C0" w:rsidP="005730C0">
      <w:pPr>
        <w:jc w:val="both"/>
        <w:rPr>
          <w:rFonts w:asciiTheme="minorHAnsi" w:hAnsiTheme="minorHAnsi"/>
          <w:sz w:val="22"/>
          <w:szCs w:val="22"/>
        </w:rPr>
      </w:pPr>
    </w:p>
    <w:p w14:paraId="259726C5" w14:textId="77777777" w:rsidR="005730C0" w:rsidRPr="00A86D72" w:rsidRDefault="005730C0" w:rsidP="005730C0">
      <w:pPr>
        <w:jc w:val="both"/>
        <w:rPr>
          <w:rFonts w:asciiTheme="minorHAnsi" w:hAnsiTheme="minorHAnsi"/>
          <w:sz w:val="22"/>
          <w:szCs w:val="22"/>
        </w:rPr>
      </w:pPr>
      <w:r w:rsidRPr="00A86D72">
        <w:rPr>
          <w:rFonts w:asciiTheme="minorHAnsi" w:hAnsiTheme="minorHAnsi"/>
          <w:sz w:val="22"/>
          <w:szCs w:val="22"/>
        </w:rPr>
        <w:t xml:space="preserve">Except the above updates, there are no other changes in terms of IFRS16 reporting principles since 2019, therefore please see below the </w:t>
      </w:r>
      <w:r w:rsidRPr="00A86D72">
        <w:rPr>
          <w:rFonts w:asciiTheme="minorHAnsi" w:hAnsiTheme="minorHAnsi"/>
          <w:i/>
          <w:sz w:val="22"/>
          <w:szCs w:val="22"/>
          <w:u w:val="single"/>
        </w:rPr>
        <w:t>IFRS16 instructions</w:t>
      </w:r>
      <w:r w:rsidRPr="00A86D72">
        <w:rPr>
          <w:rFonts w:asciiTheme="minorHAnsi" w:hAnsiTheme="minorHAnsi"/>
          <w:sz w:val="22"/>
          <w:szCs w:val="22"/>
        </w:rPr>
        <w:t xml:space="preserve"> for your reference. </w:t>
      </w:r>
    </w:p>
    <w:p w14:paraId="32B70E03" w14:textId="77777777" w:rsidR="005730C0" w:rsidRPr="00A86D72" w:rsidRDefault="005730C0" w:rsidP="005730C0">
      <w:pPr>
        <w:ind w:firstLine="720"/>
        <w:jc w:val="both"/>
        <w:rPr>
          <w:rFonts w:asciiTheme="minorHAnsi" w:hAnsiTheme="minorHAnsi"/>
          <w:sz w:val="22"/>
          <w:szCs w:val="22"/>
        </w:rPr>
      </w:pPr>
    </w:p>
    <w:p w14:paraId="33A156A4" w14:textId="77777777" w:rsidR="005730C0" w:rsidRPr="00A86D72" w:rsidRDefault="005730C0" w:rsidP="005730C0">
      <w:pPr>
        <w:ind w:firstLine="720"/>
        <w:jc w:val="both"/>
        <w:rPr>
          <w:rFonts w:asciiTheme="minorHAnsi" w:hAnsiTheme="minorHAnsi"/>
          <w:sz w:val="22"/>
          <w:szCs w:val="22"/>
        </w:rPr>
      </w:pPr>
    </w:p>
    <w:bookmarkStart w:id="53" w:name="_MON_1622974073"/>
    <w:bookmarkEnd w:id="53"/>
    <w:p w14:paraId="4F85AB57" w14:textId="3A2958DB" w:rsidR="005730C0" w:rsidRDefault="0082743B" w:rsidP="005730C0">
      <w:pPr>
        <w:ind w:firstLine="720"/>
        <w:jc w:val="both"/>
        <w:rPr>
          <w:rFonts w:asciiTheme="minorHAnsi" w:hAnsiTheme="minorHAnsi"/>
          <w:sz w:val="22"/>
          <w:szCs w:val="22"/>
        </w:rPr>
      </w:pPr>
      <w:r w:rsidRPr="00A86D72">
        <w:rPr>
          <w:rFonts w:asciiTheme="minorHAnsi" w:hAnsiTheme="minorHAnsi"/>
          <w:sz w:val="22"/>
          <w:szCs w:val="22"/>
        </w:rPr>
        <w:object w:dxaOrig="1534" w:dyaOrig="991" w14:anchorId="44C3FEEF">
          <v:shape id="_x0000_i1027" type="#_x0000_t75" style="width:76.5pt;height:49.5pt" o:ole="">
            <v:imagedata r:id="rId31" o:title=""/>
          </v:shape>
          <o:OLEObject Type="Embed" ProgID="Word.Document.12" ShapeID="_x0000_i1027" DrawAspect="Icon" ObjectID="_1715862545" r:id="rId32">
            <o:FieldCodes>\s</o:FieldCodes>
          </o:OLEObject>
        </w:object>
      </w:r>
    </w:p>
    <w:p w14:paraId="3E8AB06B" w14:textId="699EC2F9" w:rsidR="005E7DD2" w:rsidRDefault="005E7DD2" w:rsidP="002C761D">
      <w:pPr>
        <w:jc w:val="both"/>
        <w:rPr>
          <w:rFonts w:asciiTheme="minorHAnsi" w:hAnsiTheme="minorHAnsi" w:cs="Arial"/>
          <w:sz w:val="22"/>
          <w:szCs w:val="22"/>
        </w:rPr>
      </w:pPr>
    </w:p>
    <w:p w14:paraId="0AAABCF3" w14:textId="271B0F21" w:rsidR="005E7DD2" w:rsidRPr="005E7DD2" w:rsidRDefault="005E7DD2" w:rsidP="005E7DD2">
      <w:pPr>
        <w:jc w:val="both"/>
        <w:rPr>
          <w:rFonts w:asciiTheme="minorHAnsi" w:hAnsiTheme="minorHAnsi" w:cs="Arial"/>
          <w:i/>
          <w:iCs/>
          <w:sz w:val="22"/>
          <w:szCs w:val="22"/>
        </w:rPr>
      </w:pPr>
    </w:p>
    <w:p w14:paraId="660CCBDE" w14:textId="77777777" w:rsidR="002C761D" w:rsidRPr="005E7DD2" w:rsidRDefault="002C761D" w:rsidP="007C504B">
      <w:pPr>
        <w:rPr>
          <w:rFonts w:asciiTheme="minorHAnsi" w:hAnsiTheme="minorHAnsi" w:cs="Arial"/>
          <w:i/>
          <w:iCs/>
          <w:sz w:val="22"/>
          <w:szCs w:val="22"/>
        </w:rPr>
      </w:pPr>
    </w:p>
    <w:sectPr w:rsidR="002C761D" w:rsidRPr="005E7DD2" w:rsidSect="007F54AD">
      <w:headerReference w:type="even" r:id="rId33"/>
      <w:headerReference w:type="default" r:id="rId34"/>
      <w:footerReference w:type="even" r:id="rId35"/>
      <w:footerReference w:type="default" r:id="rId36"/>
      <w:pgSz w:w="11906" w:h="16838" w:code="9"/>
      <w:pgMar w:top="1422" w:right="707" w:bottom="0" w:left="1134" w:header="284" w:footer="0" w:gutter="0"/>
      <w:pgBorders w:offsetFrom="page">
        <w:bottom w:val="single" w:sz="8" w:space="24" w:color="78C0D4"/>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30F6F" w14:textId="77777777" w:rsidR="000154EB" w:rsidRDefault="000154EB">
      <w:r>
        <w:separator/>
      </w:r>
    </w:p>
  </w:endnote>
  <w:endnote w:type="continuationSeparator" w:id="0">
    <w:p w14:paraId="2EFF97B5" w14:textId="77777777" w:rsidR="000154EB" w:rsidRDefault="000154EB">
      <w:r>
        <w:continuationSeparator/>
      </w:r>
    </w:p>
  </w:endnote>
  <w:endnote w:type="continuationNotice" w:id="1">
    <w:p w14:paraId="2785D6E3" w14:textId="77777777" w:rsidR="000154EB" w:rsidRDefault="000154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D3F72" w14:textId="77777777" w:rsidR="00EC7543" w:rsidRDefault="00EC7543" w:rsidP="00BA7A0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14:paraId="6DD7AEBC" w14:textId="77777777" w:rsidR="00EC7543" w:rsidRDefault="00EC7543" w:rsidP="00BA7A0C">
    <w:pPr>
      <w:pStyle w:val="Footer"/>
      <w:ind w:right="360"/>
    </w:pPr>
  </w:p>
  <w:p w14:paraId="06575697" w14:textId="77777777" w:rsidR="00EC7543" w:rsidRDefault="00EC7543" w:rsidP="009150B5"/>
  <w:p w14:paraId="5FA18EBC" w14:textId="77777777" w:rsidR="00EC7543" w:rsidRDefault="00EC7543" w:rsidP="009150B5"/>
  <w:p w14:paraId="53ED9EC2" w14:textId="77777777" w:rsidR="00EC7543" w:rsidRDefault="00EC7543" w:rsidP="009150B5"/>
  <w:p w14:paraId="5DF057DC" w14:textId="77777777" w:rsidR="00EC7543" w:rsidRDefault="00EC7543" w:rsidP="009150B5"/>
  <w:p w14:paraId="68677586" w14:textId="77777777" w:rsidR="00EC7543" w:rsidRDefault="00EC7543" w:rsidP="009150B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04E31" w14:textId="181778A0" w:rsidR="00EC7543" w:rsidRDefault="00EC7543" w:rsidP="00BA7A0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77C45B21" w14:textId="77777777" w:rsidR="00EC7543" w:rsidRDefault="00EC7543" w:rsidP="00BA7A0C">
    <w:pPr>
      <w:pStyle w:val="Footer"/>
      <w:ind w:right="360"/>
      <w:jc w:val="right"/>
    </w:pPr>
  </w:p>
  <w:p w14:paraId="42E8FD12" w14:textId="77777777" w:rsidR="00EC7543" w:rsidRDefault="00EC7543" w:rsidP="009150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25A32" w14:textId="77777777" w:rsidR="000154EB" w:rsidRDefault="000154EB">
      <w:r>
        <w:separator/>
      </w:r>
    </w:p>
  </w:footnote>
  <w:footnote w:type="continuationSeparator" w:id="0">
    <w:p w14:paraId="18F6FA50" w14:textId="77777777" w:rsidR="000154EB" w:rsidRDefault="000154EB">
      <w:r>
        <w:continuationSeparator/>
      </w:r>
    </w:p>
  </w:footnote>
  <w:footnote w:type="continuationNotice" w:id="1">
    <w:p w14:paraId="15E080D9" w14:textId="77777777" w:rsidR="000154EB" w:rsidRDefault="000154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EEF68" w14:textId="77777777" w:rsidR="00EC7543" w:rsidRDefault="00EC7543" w:rsidP="009150B5"/>
  <w:p w14:paraId="6FC35A38" w14:textId="77777777" w:rsidR="00EC7543" w:rsidRDefault="00EC7543" w:rsidP="009150B5"/>
  <w:p w14:paraId="346916D9" w14:textId="77777777" w:rsidR="00EC7543" w:rsidRDefault="00EC7543" w:rsidP="009150B5"/>
  <w:p w14:paraId="3E9E4A17" w14:textId="77777777" w:rsidR="00EC7543" w:rsidRDefault="00EC7543" w:rsidP="009150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3B70A" w14:textId="0DDDAE5A" w:rsidR="00EC7543" w:rsidRDefault="007F54AD" w:rsidP="00096B1A">
    <w:pPr>
      <w:pStyle w:val="Header"/>
      <w:tabs>
        <w:tab w:val="clear" w:pos="8640"/>
        <w:tab w:val="right" w:pos="9356"/>
      </w:tabs>
    </w:pPr>
    <w:r w:rsidRPr="00616A6D">
      <w:rPr>
        <w:rFonts w:cs="Arial"/>
        <w:b/>
        <w:bCs/>
        <w:noProof/>
        <w:color w:val="002060"/>
        <w:sz w:val="24"/>
      </w:rPr>
      <w:drawing>
        <wp:anchor distT="0" distB="0" distL="114300" distR="114300" simplePos="0" relativeHeight="251664384" behindDoc="0" locked="0" layoutInCell="1" allowOverlap="1" wp14:anchorId="608BBF29" wp14:editId="01DE14E8">
          <wp:simplePos x="0" y="0"/>
          <wp:positionH relativeFrom="margin">
            <wp:posOffset>4686300</wp:posOffset>
          </wp:positionH>
          <wp:positionV relativeFrom="paragraph">
            <wp:posOffset>-359410</wp:posOffset>
          </wp:positionV>
          <wp:extent cx="2218055" cy="1341755"/>
          <wp:effectExtent l="0" t="0" r="0" b="0"/>
          <wp:wrapSquare wrapText="bothSides"/>
          <wp:docPr id="6" name="Picture 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BAT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18055" cy="1341755"/>
                  </a:xfrm>
                  <a:prstGeom prst="rect">
                    <a:avLst/>
                  </a:prstGeom>
                </pic:spPr>
              </pic:pic>
            </a:graphicData>
          </a:graphic>
          <wp14:sizeRelH relativeFrom="margin">
            <wp14:pctWidth>0</wp14:pctWidth>
          </wp14:sizeRelH>
          <wp14:sizeRelV relativeFrom="margin">
            <wp14:pctHeight>0</wp14:pctHeight>
          </wp14:sizeRelV>
        </wp:anchor>
      </w:drawing>
    </w:r>
  </w:p>
  <w:p w14:paraId="03EAC4C7" w14:textId="2776A67C" w:rsidR="007F54AD" w:rsidRPr="007F54AD" w:rsidRDefault="007F54AD" w:rsidP="007F54AD">
    <w:pPr>
      <w:pStyle w:val="Header"/>
      <w:tabs>
        <w:tab w:val="right" w:pos="9356"/>
      </w:tabs>
      <w:rPr>
        <w:b/>
        <w:bCs/>
        <w:color w:val="002060"/>
        <w:sz w:val="24"/>
      </w:rPr>
    </w:pPr>
    <w:r w:rsidRPr="00616A6D">
      <w:rPr>
        <w:rFonts w:cs="Arial"/>
        <w:b/>
        <w:bCs/>
        <w:noProof/>
        <w:color w:val="002060"/>
        <w:sz w:val="24"/>
      </w:rPr>
      <w:drawing>
        <wp:anchor distT="0" distB="0" distL="114300" distR="114300" simplePos="0" relativeHeight="251663360" behindDoc="0" locked="0" layoutInCell="1" allowOverlap="1" wp14:anchorId="4278A1AD" wp14:editId="28DF5320">
          <wp:simplePos x="0" y="0"/>
          <wp:positionH relativeFrom="margin">
            <wp:posOffset>7582535</wp:posOffset>
          </wp:positionH>
          <wp:positionV relativeFrom="paragraph">
            <wp:posOffset>-446405</wp:posOffset>
          </wp:positionV>
          <wp:extent cx="2218055" cy="1341755"/>
          <wp:effectExtent l="0" t="0" r="0" b="0"/>
          <wp:wrapSquare wrapText="bothSides"/>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BAT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18055" cy="1341755"/>
                  </a:xfrm>
                  <a:prstGeom prst="rect">
                    <a:avLst/>
                  </a:prstGeom>
                </pic:spPr>
              </pic:pic>
            </a:graphicData>
          </a:graphic>
          <wp14:sizeRelH relativeFrom="margin">
            <wp14:pctWidth>0</wp14:pctWidth>
          </wp14:sizeRelH>
          <wp14:sizeRelV relativeFrom="margin">
            <wp14:pctHeight>0</wp14:pctHeight>
          </wp14:sizeRelV>
        </wp:anchor>
      </w:drawing>
    </w:r>
    <w:r w:rsidR="3C57A6B6" w:rsidRPr="59C5085C">
      <w:rPr>
        <w:b/>
        <w:bCs/>
        <w:color w:val="002060"/>
        <w:sz w:val="24"/>
      </w:rPr>
      <w:t>CP&amp;A – BPC MGMT</w:t>
    </w:r>
  </w:p>
  <w:p w14:paraId="0781B8AD" w14:textId="6AC57F0E" w:rsidR="00EC7543" w:rsidRDefault="00EC7543" w:rsidP="00096B1A">
    <w:pPr>
      <w:pStyle w:val="Header"/>
      <w:tabs>
        <w:tab w:val="clear" w:pos="8640"/>
        <w:tab w:val="right" w:pos="935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5674"/>
    <w:multiLevelType w:val="hybridMultilevel"/>
    <w:tmpl w:val="B9326D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420367"/>
    <w:multiLevelType w:val="hybridMultilevel"/>
    <w:tmpl w:val="1A544974"/>
    <w:lvl w:ilvl="0" w:tplc="35CE8454">
      <w:start w:val="1"/>
      <w:numFmt w:val="bullet"/>
      <w:pStyle w:val="Heading3"/>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A034464"/>
    <w:multiLevelType w:val="multilevel"/>
    <w:tmpl w:val="A3FC7EFC"/>
    <w:lvl w:ilvl="0">
      <w:start w:val="1"/>
      <w:numFmt w:val="decimal"/>
      <w:pStyle w:val="Heading1"/>
      <w:lvlText w:val="%1"/>
      <w:lvlJc w:val="left"/>
      <w:pPr>
        <w:ind w:left="432" w:hanging="432"/>
      </w:pPr>
      <w:rPr>
        <w:rFonts w:asciiTheme="minorHAnsi" w:eastAsia="Times New Roman" w:hAnsiTheme="minorHAnsi" w:cs="Arial" w:hint="default"/>
      </w:rPr>
    </w:lvl>
    <w:lvl w:ilvl="1">
      <w:start w:val="1"/>
      <w:numFmt w:val="decimal"/>
      <w:lvlText w:val="%2."/>
      <w:lvlJc w:val="left"/>
      <w:pPr>
        <w:ind w:left="576" w:hanging="576"/>
      </w:pPr>
      <w:rPr>
        <w:rFonts w:hint="default"/>
        <w:b/>
        <w:color w:val="1F497D" w:themeColor="text2"/>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10E7ABB"/>
    <w:multiLevelType w:val="hybridMultilevel"/>
    <w:tmpl w:val="A488A652"/>
    <w:lvl w:ilvl="0" w:tplc="71121A3C">
      <w:start w:val="1"/>
      <w:numFmt w:val="bullet"/>
      <w:lvlText w:val="-"/>
      <w:lvlJc w:val="left"/>
      <w:pPr>
        <w:ind w:left="644" w:hanging="360"/>
      </w:pPr>
      <w:rPr>
        <w:rFonts w:ascii="Cambria" w:hAnsi="Cambria" w:hint="default"/>
      </w:rPr>
    </w:lvl>
    <w:lvl w:ilvl="1" w:tplc="0809000D">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7C5FBA"/>
    <w:multiLevelType w:val="hybridMultilevel"/>
    <w:tmpl w:val="5484D07A"/>
    <w:lvl w:ilvl="0" w:tplc="71121A3C">
      <w:start w:val="1"/>
      <w:numFmt w:val="bullet"/>
      <w:lvlText w:val="-"/>
      <w:lvlJc w:val="left"/>
      <w:pPr>
        <w:ind w:left="720" w:hanging="360"/>
      </w:pPr>
      <w:rPr>
        <w:rFonts w:ascii="Cambria" w:hAnsi="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D54549"/>
    <w:multiLevelType w:val="hybridMultilevel"/>
    <w:tmpl w:val="9170E6A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1B73D6"/>
    <w:multiLevelType w:val="hybridMultilevel"/>
    <w:tmpl w:val="591261B4"/>
    <w:lvl w:ilvl="0" w:tplc="77DE0D5E">
      <w:start w:val="1"/>
      <w:numFmt w:val="bullet"/>
      <w:lvlText w:val=""/>
      <w:lvlJc w:val="left"/>
      <w:pPr>
        <w:tabs>
          <w:tab w:val="num" w:pos="720"/>
        </w:tabs>
        <w:ind w:left="720" w:hanging="360"/>
      </w:pPr>
      <w:rPr>
        <w:rFonts w:ascii="Symbol" w:hAnsi="Symbol" w:hint="default"/>
        <w:sz w:val="20"/>
      </w:rPr>
    </w:lvl>
    <w:lvl w:ilvl="1" w:tplc="0F245932" w:tentative="1">
      <w:start w:val="1"/>
      <w:numFmt w:val="bullet"/>
      <w:lvlText w:val="o"/>
      <w:lvlJc w:val="left"/>
      <w:pPr>
        <w:tabs>
          <w:tab w:val="num" w:pos="1440"/>
        </w:tabs>
        <w:ind w:left="1440" w:hanging="360"/>
      </w:pPr>
      <w:rPr>
        <w:rFonts w:ascii="Courier New" w:hAnsi="Courier New" w:hint="default"/>
        <w:sz w:val="20"/>
      </w:rPr>
    </w:lvl>
    <w:lvl w:ilvl="2" w:tplc="34A0615A" w:tentative="1">
      <w:start w:val="1"/>
      <w:numFmt w:val="bullet"/>
      <w:lvlText w:val=""/>
      <w:lvlJc w:val="left"/>
      <w:pPr>
        <w:tabs>
          <w:tab w:val="num" w:pos="2160"/>
        </w:tabs>
        <w:ind w:left="2160" w:hanging="360"/>
      </w:pPr>
      <w:rPr>
        <w:rFonts w:ascii="Wingdings" w:hAnsi="Wingdings" w:hint="default"/>
        <w:sz w:val="20"/>
      </w:rPr>
    </w:lvl>
    <w:lvl w:ilvl="3" w:tplc="447A7056" w:tentative="1">
      <w:start w:val="1"/>
      <w:numFmt w:val="bullet"/>
      <w:lvlText w:val=""/>
      <w:lvlJc w:val="left"/>
      <w:pPr>
        <w:tabs>
          <w:tab w:val="num" w:pos="2880"/>
        </w:tabs>
        <w:ind w:left="2880" w:hanging="360"/>
      </w:pPr>
      <w:rPr>
        <w:rFonts w:ascii="Wingdings" w:hAnsi="Wingdings" w:hint="default"/>
        <w:sz w:val="20"/>
      </w:rPr>
    </w:lvl>
    <w:lvl w:ilvl="4" w:tplc="3544D1C6" w:tentative="1">
      <w:start w:val="1"/>
      <w:numFmt w:val="bullet"/>
      <w:lvlText w:val=""/>
      <w:lvlJc w:val="left"/>
      <w:pPr>
        <w:tabs>
          <w:tab w:val="num" w:pos="3600"/>
        </w:tabs>
        <w:ind w:left="3600" w:hanging="360"/>
      </w:pPr>
      <w:rPr>
        <w:rFonts w:ascii="Wingdings" w:hAnsi="Wingdings" w:hint="default"/>
        <w:sz w:val="20"/>
      </w:rPr>
    </w:lvl>
    <w:lvl w:ilvl="5" w:tplc="56C42A92" w:tentative="1">
      <w:start w:val="1"/>
      <w:numFmt w:val="bullet"/>
      <w:lvlText w:val=""/>
      <w:lvlJc w:val="left"/>
      <w:pPr>
        <w:tabs>
          <w:tab w:val="num" w:pos="4320"/>
        </w:tabs>
        <w:ind w:left="4320" w:hanging="360"/>
      </w:pPr>
      <w:rPr>
        <w:rFonts w:ascii="Wingdings" w:hAnsi="Wingdings" w:hint="default"/>
        <w:sz w:val="20"/>
      </w:rPr>
    </w:lvl>
    <w:lvl w:ilvl="6" w:tplc="A290EEB4" w:tentative="1">
      <w:start w:val="1"/>
      <w:numFmt w:val="bullet"/>
      <w:lvlText w:val=""/>
      <w:lvlJc w:val="left"/>
      <w:pPr>
        <w:tabs>
          <w:tab w:val="num" w:pos="5040"/>
        </w:tabs>
        <w:ind w:left="5040" w:hanging="360"/>
      </w:pPr>
      <w:rPr>
        <w:rFonts w:ascii="Wingdings" w:hAnsi="Wingdings" w:hint="default"/>
        <w:sz w:val="20"/>
      </w:rPr>
    </w:lvl>
    <w:lvl w:ilvl="7" w:tplc="1B7494DE" w:tentative="1">
      <w:start w:val="1"/>
      <w:numFmt w:val="bullet"/>
      <w:lvlText w:val=""/>
      <w:lvlJc w:val="left"/>
      <w:pPr>
        <w:tabs>
          <w:tab w:val="num" w:pos="5760"/>
        </w:tabs>
        <w:ind w:left="5760" w:hanging="360"/>
      </w:pPr>
      <w:rPr>
        <w:rFonts w:ascii="Wingdings" w:hAnsi="Wingdings" w:hint="default"/>
        <w:sz w:val="20"/>
      </w:rPr>
    </w:lvl>
    <w:lvl w:ilvl="8" w:tplc="8E0839D4"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3B3D68"/>
    <w:multiLevelType w:val="hybridMultilevel"/>
    <w:tmpl w:val="4A7AB1B2"/>
    <w:lvl w:ilvl="0" w:tplc="DEAABCC8">
      <w:start w:val="1"/>
      <w:numFmt w:val="bullet"/>
      <w:lvlText w:val="-"/>
      <w:lvlJc w:val="left"/>
      <w:pPr>
        <w:tabs>
          <w:tab w:val="num" w:pos="360"/>
        </w:tabs>
        <w:ind w:left="360" w:hanging="360"/>
      </w:pPr>
      <w:rPr>
        <w:rFonts w:ascii="Arial" w:hAnsi="Arial"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360"/>
        </w:tabs>
        <w:ind w:left="360" w:hanging="360"/>
      </w:pPr>
      <w:rPr>
        <w:rFonts w:ascii="Wingdings" w:hAnsi="Wingdings" w:hint="default"/>
      </w:rPr>
    </w:lvl>
    <w:lvl w:ilvl="3" w:tplc="04090001" w:tentative="1">
      <w:start w:val="1"/>
      <w:numFmt w:val="bullet"/>
      <w:lvlText w:val=""/>
      <w:lvlJc w:val="left"/>
      <w:pPr>
        <w:tabs>
          <w:tab w:val="num" w:pos="1080"/>
        </w:tabs>
        <w:ind w:left="1080" w:hanging="360"/>
      </w:pPr>
      <w:rPr>
        <w:rFonts w:ascii="Symbol" w:hAnsi="Symbol" w:hint="default"/>
      </w:rPr>
    </w:lvl>
    <w:lvl w:ilvl="4" w:tplc="04090003" w:tentative="1">
      <w:start w:val="1"/>
      <w:numFmt w:val="bullet"/>
      <w:lvlText w:val="o"/>
      <w:lvlJc w:val="left"/>
      <w:pPr>
        <w:tabs>
          <w:tab w:val="num" w:pos="1800"/>
        </w:tabs>
        <w:ind w:left="1800" w:hanging="360"/>
      </w:pPr>
      <w:rPr>
        <w:rFonts w:ascii="Courier New" w:hAnsi="Courier New" w:cs="Courier New" w:hint="default"/>
      </w:rPr>
    </w:lvl>
    <w:lvl w:ilvl="5" w:tplc="04090005" w:tentative="1">
      <w:start w:val="1"/>
      <w:numFmt w:val="bullet"/>
      <w:lvlText w:val=""/>
      <w:lvlJc w:val="left"/>
      <w:pPr>
        <w:tabs>
          <w:tab w:val="num" w:pos="2520"/>
        </w:tabs>
        <w:ind w:left="2520" w:hanging="360"/>
      </w:pPr>
      <w:rPr>
        <w:rFonts w:ascii="Wingdings" w:hAnsi="Wingdings" w:hint="default"/>
      </w:rPr>
    </w:lvl>
    <w:lvl w:ilvl="6" w:tplc="04090001" w:tentative="1">
      <w:start w:val="1"/>
      <w:numFmt w:val="bullet"/>
      <w:lvlText w:val=""/>
      <w:lvlJc w:val="left"/>
      <w:pPr>
        <w:tabs>
          <w:tab w:val="num" w:pos="3240"/>
        </w:tabs>
        <w:ind w:left="3240" w:hanging="360"/>
      </w:pPr>
      <w:rPr>
        <w:rFonts w:ascii="Symbol" w:hAnsi="Symbol" w:hint="default"/>
      </w:rPr>
    </w:lvl>
    <w:lvl w:ilvl="7" w:tplc="04090003" w:tentative="1">
      <w:start w:val="1"/>
      <w:numFmt w:val="bullet"/>
      <w:lvlText w:val="o"/>
      <w:lvlJc w:val="left"/>
      <w:pPr>
        <w:tabs>
          <w:tab w:val="num" w:pos="3960"/>
        </w:tabs>
        <w:ind w:left="3960" w:hanging="360"/>
      </w:pPr>
      <w:rPr>
        <w:rFonts w:ascii="Courier New" w:hAnsi="Courier New" w:cs="Courier New" w:hint="default"/>
      </w:rPr>
    </w:lvl>
    <w:lvl w:ilvl="8" w:tplc="04090005" w:tentative="1">
      <w:start w:val="1"/>
      <w:numFmt w:val="bullet"/>
      <w:lvlText w:val=""/>
      <w:lvlJc w:val="left"/>
      <w:pPr>
        <w:tabs>
          <w:tab w:val="num" w:pos="4680"/>
        </w:tabs>
        <w:ind w:left="4680" w:hanging="360"/>
      </w:pPr>
      <w:rPr>
        <w:rFonts w:ascii="Wingdings" w:hAnsi="Wingdings" w:hint="default"/>
      </w:rPr>
    </w:lvl>
  </w:abstractNum>
  <w:abstractNum w:abstractNumId="8" w15:restartNumberingAfterBreak="0">
    <w:nsid w:val="307A03BB"/>
    <w:multiLevelType w:val="hybridMultilevel"/>
    <w:tmpl w:val="76924C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2D2654D"/>
    <w:multiLevelType w:val="hybridMultilevel"/>
    <w:tmpl w:val="E8CC8D3E"/>
    <w:lvl w:ilvl="0" w:tplc="A82ACD0C">
      <w:start w:val="1"/>
      <w:numFmt w:val="bullet"/>
      <w:lvlText w:val="-"/>
      <w:lvlJc w:val="left"/>
      <w:pPr>
        <w:ind w:left="1080" w:hanging="360"/>
      </w:pPr>
      <w:rPr>
        <w:rFonts w:ascii="Calibri" w:eastAsia="Calibr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 w15:restartNumberingAfterBreak="0">
    <w:nsid w:val="33934F93"/>
    <w:multiLevelType w:val="hybridMultilevel"/>
    <w:tmpl w:val="E94CCC52"/>
    <w:lvl w:ilvl="0" w:tplc="0BCCD9CE">
      <w:start w:val="1"/>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0E29F5"/>
    <w:multiLevelType w:val="hybridMultilevel"/>
    <w:tmpl w:val="D0304DAC"/>
    <w:lvl w:ilvl="0" w:tplc="71121A3C">
      <w:start w:val="1"/>
      <w:numFmt w:val="bullet"/>
      <w:lvlText w:val="-"/>
      <w:lvlJc w:val="left"/>
      <w:pPr>
        <w:ind w:left="360" w:hanging="360"/>
      </w:pPr>
      <w:rPr>
        <w:rFonts w:ascii="Cambria" w:hAnsi="Cambri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55125F5"/>
    <w:multiLevelType w:val="hybridMultilevel"/>
    <w:tmpl w:val="CD5E4060"/>
    <w:lvl w:ilvl="0" w:tplc="71121A3C">
      <w:start w:val="1"/>
      <w:numFmt w:val="bullet"/>
      <w:lvlText w:val="-"/>
      <w:lvlJc w:val="left"/>
      <w:pPr>
        <w:ind w:left="644" w:hanging="360"/>
      </w:pPr>
      <w:rPr>
        <w:rFonts w:ascii="Cambria" w:hAnsi="Cambria" w:hint="default"/>
      </w:rPr>
    </w:lvl>
    <w:lvl w:ilvl="1" w:tplc="0809000D">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A116B58"/>
    <w:multiLevelType w:val="hybridMultilevel"/>
    <w:tmpl w:val="1BEC7390"/>
    <w:lvl w:ilvl="0" w:tplc="CB60A114">
      <w:start w:val="1"/>
      <w:numFmt w:val="decimal"/>
      <w:lvlText w:val="%1."/>
      <w:lvlJc w:val="left"/>
      <w:pPr>
        <w:ind w:left="1440" w:hanging="360"/>
      </w:pPr>
      <w:rPr>
        <w:rFonts w:asciiTheme="minorHAnsi" w:hAnsiTheme="minorHAnsi" w:hint="default"/>
        <w:b/>
        <w:i w:val="0"/>
        <w:color w:val="auto"/>
        <w:sz w:val="22"/>
        <w:szCs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3EAF05F5"/>
    <w:multiLevelType w:val="hybridMultilevel"/>
    <w:tmpl w:val="7EA62C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6D36BA"/>
    <w:multiLevelType w:val="hybridMultilevel"/>
    <w:tmpl w:val="7742A8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3236A8"/>
    <w:multiLevelType w:val="hybridMultilevel"/>
    <w:tmpl w:val="F3243C60"/>
    <w:lvl w:ilvl="0" w:tplc="71121A3C">
      <w:start w:val="1"/>
      <w:numFmt w:val="bullet"/>
      <w:lvlText w:val="-"/>
      <w:lvlJc w:val="left"/>
      <w:pPr>
        <w:ind w:left="644" w:hanging="360"/>
      </w:pPr>
      <w:rPr>
        <w:rFonts w:ascii="Cambria" w:hAnsi="Cambria" w:hint="default"/>
      </w:rPr>
    </w:lvl>
    <w:lvl w:ilvl="1" w:tplc="0809000D">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151D27"/>
    <w:multiLevelType w:val="hybridMultilevel"/>
    <w:tmpl w:val="F37A456A"/>
    <w:lvl w:ilvl="0" w:tplc="08090001">
      <w:start w:val="1"/>
      <w:numFmt w:val="bullet"/>
      <w:lvlText w:val=""/>
      <w:lvlJc w:val="left"/>
      <w:pPr>
        <w:ind w:left="720" w:hanging="360"/>
      </w:pPr>
      <w:rPr>
        <w:rFonts w:ascii="Symbol" w:hAnsi="Symbol" w:hint="default"/>
        <w:b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501326E8"/>
    <w:multiLevelType w:val="hybridMultilevel"/>
    <w:tmpl w:val="AC8C2500"/>
    <w:lvl w:ilvl="0" w:tplc="1D28E376">
      <w:start w:val="1"/>
      <w:numFmt w:val="bullet"/>
      <w:lvlText w:val=""/>
      <w:lvlJc w:val="left"/>
      <w:pPr>
        <w:tabs>
          <w:tab w:val="num" w:pos="720"/>
        </w:tabs>
        <w:ind w:left="720" w:hanging="360"/>
      </w:pPr>
      <w:rPr>
        <w:rFonts w:ascii="Symbol" w:hAnsi="Symbol" w:hint="default"/>
        <w:sz w:val="20"/>
      </w:rPr>
    </w:lvl>
    <w:lvl w:ilvl="1" w:tplc="A49467E0">
      <w:start w:val="1"/>
      <w:numFmt w:val="bullet"/>
      <w:lvlText w:val=""/>
      <w:lvlJc w:val="left"/>
      <w:pPr>
        <w:tabs>
          <w:tab w:val="num" w:pos="1440"/>
        </w:tabs>
        <w:ind w:left="1440" w:hanging="360"/>
      </w:pPr>
      <w:rPr>
        <w:rFonts w:ascii="Wingdings" w:hAnsi="Wingdings" w:hint="default"/>
        <w:sz w:val="20"/>
      </w:rPr>
    </w:lvl>
    <w:lvl w:ilvl="2" w:tplc="84620D86" w:tentative="1">
      <w:start w:val="1"/>
      <w:numFmt w:val="bullet"/>
      <w:lvlText w:val=""/>
      <w:lvlJc w:val="left"/>
      <w:pPr>
        <w:tabs>
          <w:tab w:val="num" w:pos="2160"/>
        </w:tabs>
        <w:ind w:left="2160" w:hanging="360"/>
      </w:pPr>
      <w:rPr>
        <w:rFonts w:ascii="Wingdings" w:hAnsi="Wingdings" w:hint="default"/>
        <w:sz w:val="20"/>
      </w:rPr>
    </w:lvl>
    <w:lvl w:ilvl="3" w:tplc="15FA9500" w:tentative="1">
      <w:start w:val="1"/>
      <w:numFmt w:val="bullet"/>
      <w:lvlText w:val=""/>
      <w:lvlJc w:val="left"/>
      <w:pPr>
        <w:tabs>
          <w:tab w:val="num" w:pos="2880"/>
        </w:tabs>
        <w:ind w:left="2880" w:hanging="360"/>
      </w:pPr>
      <w:rPr>
        <w:rFonts w:ascii="Wingdings" w:hAnsi="Wingdings" w:hint="default"/>
        <w:sz w:val="20"/>
      </w:rPr>
    </w:lvl>
    <w:lvl w:ilvl="4" w:tplc="A754AD86" w:tentative="1">
      <w:start w:val="1"/>
      <w:numFmt w:val="bullet"/>
      <w:lvlText w:val=""/>
      <w:lvlJc w:val="left"/>
      <w:pPr>
        <w:tabs>
          <w:tab w:val="num" w:pos="3600"/>
        </w:tabs>
        <w:ind w:left="3600" w:hanging="360"/>
      </w:pPr>
      <w:rPr>
        <w:rFonts w:ascii="Wingdings" w:hAnsi="Wingdings" w:hint="default"/>
        <w:sz w:val="20"/>
      </w:rPr>
    </w:lvl>
    <w:lvl w:ilvl="5" w:tplc="5F907F4E" w:tentative="1">
      <w:start w:val="1"/>
      <w:numFmt w:val="bullet"/>
      <w:lvlText w:val=""/>
      <w:lvlJc w:val="left"/>
      <w:pPr>
        <w:tabs>
          <w:tab w:val="num" w:pos="4320"/>
        </w:tabs>
        <w:ind w:left="4320" w:hanging="360"/>
      </w:pPr>
      <w:rPr>
        <w:rFonts w:ascii="Wingdings" w:hAnsi="Wingdings" w:hint="default"/>
        <w:sz w:val="20"/>
      </w:rPr>
    </w:lvl>
    <w:lvl w:ilvl="6" w:tplc="3394346A" w:tentative="1">
      <w:start w:val="1"/>
      <w:numFmt w:val="bullet"/>
      <w:lvlText w:val=""/>
      <w:lvlJc w:val="left"/>
      <w:pPr>
        <w:tabs>
          <w:tab w:val="num" w:pos="5040"/>
        </w:tabs>
        <w:ind w:left="5040" w:hanging="360"/>
      </w:pPr>
      <w:rPr>
        <w:rFonts w:ascii="Wingdings" w:hAnsi="Wingdings" w:hint="default"/>
        <w:sz w:val="20"/>
      </w:rPr>
    </w:lvl>
    <w:lvl w:ilvl="7" w:tplc="4E487D0C" w:tentative="1">
      <w:start w:val="1"/>
      <w:numFmt w:val="bullet"/>
      <w:lvlText w:val=""/>
      <w:lvlJc w:val="left"/>
      <w:pPr>
        <w:tabs>
          <w:tab w:val="num" w:pos="5760"/>
        </w:tabs>
        <w:ind w:left="5760" w:hanging="360"/>
      </w:pPr>
      <w:rPr>
        <w:rFonts w:ascii="Wingdings" w:hAnsi="Wingdings" w:hint="default"/>
        <w:sz w:val="20"/>
      </w:rPr>
    </w:lvl>
    <w:lvl w:ilvl="8" w:tplc="BCCA24D0"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1B4AE7"/>
    <w:multiLevelType w:val="hybridMultilevel"/>
    <w:tmpl w:val="09AA1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779041D"/>
    <w:multiLevelType w:val="hybridMultilevel"/>
    <w:tmpl w:val="EEC8264C"/>
    <w:lvl w:ilvl="0" w:tplc="0BCCD9CE">
      <w:start w:val="1"/>
      <w:numFmt w:val="bullet"/>
      <w:lvlText w:val="-"/>
      <w:lvlJc w:val="left"/>
      <w:pPr>
        <w:ind w:left="720" w:hanging="360"/>
      </w:pPr>
      <w:rPr>
        <w:rFonts w:ascii="Arial" w:eastAsia="Times New Roman" w:hAnsi="Arial" w:cs="Arial" w:hint="default"/>
      </w:rPr>
    </w:lvl>
    <w:lvl w:ilvl="1" w:tplc="F420FD28">
      <w:start w:val="1"/>
      <w:numFmt w:val="bullet"/>
      <w:lvlText w:val=""/>
      <w:lvlJc w:val="left"/>
      <w:pPr>
        <w:ind w:left="1440" w:hanging="360"/>
      </w:pPr>
      <w:rPr>
        <w:rFonts w:ascii="Wingdings" w:hAnsi="Wingdings" w:hint="default"/>
        <w:color w:val="4F81BD" w:themeColor="accent1"/>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0B6E4E"/>
    <w:multiLevelType w:val="hybridMultilevel"/>
    <w:tmpl w:val="D180C65A"/>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2" w15:restartNumberingAfterBreak="0">
    <w:nsid w:val="5CED2B37"/>
    <w:multiLevelType w:val="hybridMultilevel"/>
    <w:tmpl w:val="3EC2ED06"/>
    <w:lvl w:ilvl="0" w:tplc="71121A3C">
      <w:start w:val="1"/>
      <w:numFmt w:val="bullet"/>
      <w:lvlText w:val="-"/>
      <w:lvlJc w:val="left"/>
      <w:pPr>
        <w:ind w:left="360" w:hanging="360"/>
      </w:pPr>
      <w:rPr>
        <w:rFonts w:ascii="Cambria" w:hAnsi="Cambria"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7E33AAC"/>
    <w:multiLevelType w:val="hybridMultilevel"/>
    <w:tmpl w:val="8BC8FE90"/>
    <w:lvl w:ilvl="0" w:tplc="08090005">
      <w:start w:val="1"/>
      <w:numFmt w:val="bullet"/>
      <w:lvlText w:val=""/>
      <w:lvlJc w:val="left"/>
      <w:pPr>
        <w:ind w:left="0" w:hanging="360"/>
      </w:pPr>
      <w:rPr>
        <w:rFonts w:ascii="Wingdings" w:hAnsi="Wingdings" w:hint="default"/>
      </w:rPr>
    </w:lvl>
    <w:lvl w:ilvl="1" w:tplc="0BCCD9CE">
      <w:start w:val="1"/>
      <w:numFmt w:val="bullet"/>
      <w:lvlText w:val="-"/>
      <w:lvlJc w:val="left"/>
      <w:pPr>
        <w:ind w:left="720" w:hanging="360"/>
      </w:pPr>
      <w:rPr>
        <w:rFonts w:ascii="Arial" w:eastAsia="Times New Roman" w:hAnsi="Arial" w:cs="Arial" w:hint="default"/>
      </w:rPr>
    </w:lvl>
    <w:lvl w:ilvl="2" w:tplc="2FC8714C">
      <w:numFmt w:val="bullet"/>
      <w:lvlText w:val="–"/>
      <w:lvlJc w:val="left"/>
      <w:pPr>
        <w:ind w:left="1440" w:hanging="360"/>
      </w:pPr>
      <w:rPr>
        <w:rFonts w:ascii="Arial" w:eastAsia="Times New Roman" w:hAnsi="Arial" w:cs="Arial"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24" w15:restartNumberingAfterBreak="0">
    <w:nsid w:val="6BE036DC"/>
    <w:multiLevelType w:val="hybridMultilevel"/>
    <w:tmpl w:val="970E8FF2"/>
    <w:lvl w:ilvl="0" w:tplc="71121A3C">
      <w:start w:val="1"/>
      <w:numFmt w:val="bullet"/>
      <w:lvlText w:val="-"/>
      <w:lvlJc w:val="left"/>
      <w:pPr>
        <w:ind w:left="644" w:hanging="360"/>
      </w:pPr>
      <w:rPr>
        <w:rFonts w:ascii="Cambria" w:hAnsi="Cambria" w:hint="default"/>
      </w:rPr>
    </w:lvl>
    <w:lvl w:ilvl="1" w:tplc="0809000D">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F530AA"/>
    <w:multiLevelType w:val="hybridMultilevel"/>
    <w:tmpl w:val="4E7EA8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DE51434"/>
    <w:multiLevelType w:val="hybridMultilevel"/>
    <w:tmpl w:val="948EA6A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FA52A43"/>
    <w:multiLevelType w:val="hybridMultilevel"/>
    <w:tmpl w:val="CC6E1FD4"/>
    <w:lvl w:ilvl="0" w:tplc="A65458AE">
      <w:start w:val="1"/>
      <w:numFmt w:val="decimal"/>
      <w:lvlText w:val="%1."/>
      <w:lvlJc w:val="left"/>
      <w:pPr>
        <w:ind w:left="720" w:hanging="360"/>
      </w:pPr>
      <w:rPr>
        <w:rFonts w:hint="default"/>
        <w:b w:val="0"/>
        <w:i w:val="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8052610">
    <w:abstractNumId w:val="17"/>
  </w:num>
  <w:num w:numId="2" w16cid:durableId="324864299">
    <w:abstractNumId w:val="14"/>
  </w:num>
  <w:num w:numId="3" w16cid:durableId="1511943383">
    <w:abstractNumId w:val="23"/>
  </w:num>
  <w:num w:numId="4" w16cid:durableId="1273048900">
    <w:abstractNumId w:val="7"/>
  </w:num>
  <w:num w:numId="5" w16cid:durableId="613942074">
    <w:abstractNumId w:val="25"/>
  </w:num>
  <w:num w:numId="6" w16cid:durableId="1186217297">
    <w:abstractNumId w:val="3"/>
  </w:num>
  <w:num w:numId="7" w16cid:durableId="210574533">
    <w:abstractNumId w:val="15"/>
  </w:num>
  <w:num w:numId="8" w16cid:durableId="941455688">
    <w:abstractNumId w:val="5"/>
  </w:num>
  <w:num w:numId="9" w16cid:durableId="2111508467">
    <w:abstractNumId w:val="19"/>
  </w:num>
  <w:num w:numId="10" w16cid:durableId="988480596">
    <w:abstractNumId w:val="4"/>
  </w:num>
  <w:num w:numId="11" w16cid:durableId="941766340">
    <w:abstractNumId w:val="24"/>
  </w:num>
  <w:num w:numId="12" w16cid:durableId="1169178511">
    <w:abstractNumId w:val="16"/>
  </w:num>
  <w:num w:numId="13" w16cid:durableId="1255238214">
    <w:abstractNumId w:val="12"/>
  </w:num>
  <w:num w:numId="14" w16cid:durableId="1586764566">
    <w:abstractNumId w:val="10"/>
  </w:num>
  <w:num w:numId="15" w16cid:durableId="873423622">
    <w:abstractNumId w:val="20"/>
  </w:num>
  <w:num w:numId="16" w16cid:durableId="1078165217">
    <w:abstractNumId w:val="11"/>
  </w:num>
  <w:num w:numId="17" w16cid:durableId="2116169694">
    <w:abstractNumId w:val="22"/>
  </w:num>
  <w:num w:numId="18" w16cid:durableId="1511915964">
    <w:abstractNumId w:val="2"/>
  </w:num>
  <w:num w:numId="19" w16cid:durableId="2132703892">
    <w:abstractNumId w:val="1"/>
  </w:num>
  <w:num w:numId="20" w16cid:durableId="1669675614">
    <w:abstractNumId w:val="0"/>
  </w:num>
  <w:num w:numId="21" w16cid:durableId="14717515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20090593">
    <w:abstractNumId w:val="18"/>
  </w:num>
  <w:num w:numId="23" w16cid:durableId="77561012">
    <w:abstractNumId w:val="6"/>
  </w:num>
  <w:num w:numId="24" w16cid:durableId="1745568048">
    <w:abstractNumId w:val="27"/>
  </w:num>
  <w:num w:numId="25" w16cid:durableId="1745759214">
    <w:abstractNumId w:val="21"/>
  </w:num>
  <w:num w:numId="26" w16cid:durableId="1523013335">
    <w:abstractNumId w:val="9"/>
  </w:num>
  <w:num w:numId="27" w16cid:durableId="944115249">
    <w:abstractNumId w:val="26"/>
  </w:num>
  <w:num w:numId="28" w16cid:durableId="1835147642">
    <w:abstractNumId w:val="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vghenii Dan">
    <w15:presenceInfo w15:providerId="AD" w15:userId="S::evghenii_dan@bat.com::f8d2668d-e857-4189-9862-2dae0b207d9b"/>
  </w15:person>
  <w15:person w15:author="Andreea Abu Daher">
    <w15:presenceInfo w15:providerId="Windows Live" w15:userId="dc4c2aa481d656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F9A"/>
    <w:rsid w:val="00000251"/>
    <w:rsid w:val="00000C84"/>
    <w:rsid w:val="000011DE"/>
    <w:rsid w:val="000040D0"/>
    <w:rsid w:val="000042C6"/>
    <w:rsid w:val="000044A7"/>
    <w:rsid w:val="000044C4"/>
    <w:rsid w:val="00004963"/>
    <w:rsid w:val="000057FE"/>
    <w:rsid w:val="00007764"/>
    <w:rsid w:val="00010864"/>
    <w:rsid w:val="00011458"/>
    <w:rsid w:val="00011846"/>
    <w:rsid w:val="00011871"/>
    <w:rsid w:val="00011E58"/>
    <w:rsid w:val="00012FCF"/>
    <w:rsid w:val="00013AC4"/>
    <w:rsid w:val="00013EC3"/>
    <w:rsid w:val="000154EB"/>
    <w:rsid w:val="000159B6"/>
    <w:rsid w:val="000165EE"/>
    <w:rsid w:val="00016D52"/>
    <w:rsid w:val="000170F6"/>
    <w:rsid w:val="00017E5A"/>
    <w:rsid w:val="000216CE"/>
    <w:rsid w:val="00022350"/>
    <w:rsid w:val="00023B73"/>
    <w:rsid w:val="00023EF2"/>
    <w:rsid w:val="000259C4"/>
    <w:rsid w:val="0002618F"/>
    <w:rsid w:val="000303BD"/>
    <w:rsid w:val="00032194"/>
    <w:rsid w:val="00033026"/>
    <w:rsid w:val="0003409F"/>
    <w:rsid w:val="00037C58"/>
    <w:rsid w:val="00042504"/>
    <w:rsid w:val="00042DCA"/>
    <w:rsid w:val="0004319A"/>
    <w:rsid w:val="00043375"/>
    <w:rsid w:val="00044827"/>
    <w:rsid w:val="00044D2F"/>
    <w:rsid w:val="00044F12"/>
    <w:rsid w:val="0004618E"/>
    <w:rsid w:val="000476E7"/>
    <w:rsid w:val="0004779A"/>
    <w:rsid w:val="000478AE"/>
    <w:rsid w:val="00047B8D"/>
    <w:rsid w:val="00050711"/>
    <w:rsid w:val="00050E2D"/>
    <w:rsid w:val="00051674"/>
    <w:rsid w:val="000516F4"/>
    <w:rsid w:val="00051F2E"/>
    <w:rsid w:val="00052E31"/>
    <w:rsid w:val="000534DF"/>
    <w:rsid w:val="000543D8"/>
    <w:rsid w:val="00054F27"/>
    <w:rsid w:val="000550F5"/>
    <w:rsid w:val="000559B4"/>
    <w:rsid w:val="00056359"/>
    <w:rsid w:val="00056784"/>
    <w:rsid w:val="000574CE"/>
    <w:rsid w:val="00057A45"/>
    <w:rsid w:val="00060C96"/>
    <w:rsid w:val="00061046"/>
    <w:rsid w:val="000611B2"/>
    <w:rsid w:val="00063410"/>
    <w:rsid w:val="00065EA7"/>
    <w:rsid w:val="000668F1"/>
    <w:rsid w:val="00066CBD"/>
    <w:rsid w:val="00067B7E"/>
    <w:rsid w:val="00071C95"/>
    <w:rsid w:val="000720CA"/>
    <w:rsid w:val="0007253B"/>
    <w:rsid w:val="000732FC"/>
    <w:rsid w:val="000737B7"/>
    <w:rsid w:val="00074200"/>
    <w:rsid w:val="00074317"/>
    <w:rsid w:val="00075A6E"/>
    <w:rsid w:val="0007781B"/>
    <w:rsid w:val="00077F64"/>
    <w:rsid w:val="00081F54"/>
    <w:rsid w:val="0008288E"/>
    <w:rsid w:val="0008440C"/>
    <w:rsid w:val="00085908"/>
    <w:rsid w:val="00086294"/>
    <w:rsid w:val="000862A6"/>
    <w:rsid w:val="00086DDB"/>
    <w:rsid w:val="00087699"/>
    <w:rsid w:val="0008779F"/>
    <w:rsid w:val="000877F7"/>
    <w:rsid w:val="00087AFA"/>
    <w:rsid w:val="00087F13"/>
    <w:rsid w:val="000900EC"/>
    <w:rsid w:val="00090BE6"/>
    <w:rsid w:val="0009102E"/>
    <w:rsid w:val="00091211"/>
    <w:rsid w:val="000927CB"/>
    <w:rsid w:val="00092EF0"/>
    <w:rsid w:val="0009474F"/>
    <w:rsid w:val="000948F8"/>
    <w:rsid w:val="00094921"/>
    <w:rsid w:val="00094FD9"/>
    <w:rsid w:val="000950DE"/>
    <w:rsid w:val="00095277"/>
    <w:rsid w:val="000956EB"/>
    <w:rsid w:val="00095738"/>
    <w:rsid w:val="00096AA0"/>
    <w:rsid w:val="00096B1A"/>
    <w:rsid w:val="000975AB"/>
    <w:rsid w:val="00097702"/>
    <w:rsid w:val="00097E09"/>
    <w:rsid w:val="00097FFA"/>
    <w:rsid w:val="000A1A84"/>
    <w:rsid w:val="000A389D"/>
    <w:rsid w:val="000A3B83"/>
    <w:rsid w:val="000A64C9"/>
    <w:rsid w:val="000A70B1"/>
    <w:rsid w:val="000A7320"/>
    <w:rsid w:val="000A737B"/>
    <w:rsid w:val="000A784D"/>
    <w:rsid w:val="000A785F"/>
    <w:rsid w:val="000A7AD8"/>
    <w:rsid w:val="000B1FCF"/>
    <w:rsid w:val="000B2CBB"/>
    <w:rsid w:val="000B3513"/>
    <w:rsid w:val="000B3EC4"/>
    <w:rsid w:val="000B483A"/>
    <w:rsid w:val="000B5BBD"/>
    <w:rsid w:val="000B6C96"/>
    <w:rsid w:val="000C0302"/>
    <w:rsid w:val="000C092A"/>
    <w:rsid w:val="000C0B2B"/>
    <w:rsid w:val="000C1A49"/>
    <w:rsid w:val="000C1CDA"/>
    <w:rsid w:val="000C2D3A"/>
    <w:rsid w:val="000C321D"/>
    <w:rsid w:val="000C4168"/>
    <w:rsid w:val="000C4313"/>
    <w:rsid w:val="000C676D"/>
    <w:rsid w:val="000C76C4"/>
    <w:rsid w:val="000C788F"/>
    <w:rsid w:val="000D208E"/>
    <w:rsid w:val="000D2235"/>
    <w:rsid w:val="000D302A"/>
    <w:rsid w:val="000D31F1"/>
    <w:rsid w:val="000D3BC6"/>
    <w:rsid w:val="000D5521"/>
    <w:rsid w:val="000D7265"/>
    <w:rsid w:val="000D7B17"/>
    <w:rsid w:val="000E0756"/>
    <w:rsid w:val="000E1468"/>
    <w:rsid w:val="000E19D9"/>
    <w:rsid w:val="000E1AA0"/>
    <w:rsid w:val="000E3135"/>
    <w:rsid w:val="000E3C72"/>
    <w:rsid w:val="000E425B"/>
    <w:rsid w:val="000E4320"/>
    <w:rsid w:val="000E4598"/>
    <w:rsid w:val="000E6380"/>
    <w:rsid w:val="000E7352"/>
    <w:rsid w:val="000E79F4"/>
    <w:rsid w:val="000E7A8E"/>
    <w:rsid w:val="000F05F9"/>
    <w:rsid w:val="000F183E"/>
    <w:rsid w:val="000F22D5"/>
    <w:rsid w:val="000F2C12"/>
    <w:rsid w:val="000F2C25"/>
    <w:rsid w:val="000F4C3F"/>
    <w:rsid w:val="000F569C"/>
    <w:rsid w:val="000F64AE"/>
    <w:rsid w:val="000F6880"/>
    <w:rsid w:val="000F7B73"/>
    <w:rsid w:val="001007D0"/>
    <w:rsid w:val="001024BD"/>
    <w:rsid w:val="0010277E"/>
    <w:rsid w:val="00103D6E"/>
    <w:rsid w:val="0010422A"/>
    <w:rsid w:val="00105EB8"/>
    <w:rsid w:val="00105F90"/>
    <w:rsid w:val="00107359"/>
    <w:rsid w:val="00107A52"/>
    <w:rsid w:val="001100A5"/>
    <w:rsid w:val="001101D3"/>
    <w:rsid w:val="00110CD7"/>
    <w:rsid w:val="00111556"/>
    <w:rsid w:val="0011189B"/>
    <w:rsid w:val="00111959"/>
    <w:rsid w:val="00111BA4"/>
    <w:rsid w:val="00111EAD"/>
    <w:rsid w:val="0011331E"/>
    <w:rsid w:val="00114502"/>
    <w:rsid w:val="001153D5"/>
    <w:rsid w:val="00115B84"/>
    <w:rsid w:val="00115EA0"/>
    <w:rsid w:val="00115FAE"/>
    <w:rsid w:val="00117BF3"/>
    <w:rsid w:val="0012119A"/>
    <w:rsid w:val="0012166A"/>
    <w:rsid w:val="00123094"/>
    <w:rsid w:val="001232C6"/>
    <w:rsid w:val="00123676"/>
    <w:rsid w:val="00123E5D"/>
    <w:rsid w:val="00124919"/>
    <w:rsid w:val="00124986"/>
    <w:rsid w:val="00125B84"/>
    <w:rsid w:val="001261E0"/>
    <w:rsid w:val="001272D2"/>
    <w:rsid w:val="001313B5"/>
    <w:rsid w:val="001314A5"/>
    <w:rsid w:val="00131DD1"/>
    <w:rsid w:val="0013281E"/>
    <w:rsid w:val="001330FB"/>
    <w:rsid w:val="001343D1"/>
    <w:rsid w:val="0013481B"/>
    <w:rsid w:val="00134E8B"/>
    <w:rsid w:val="001371FB"/>
    <w:rsid w:val="00137258"/>
    <w:rsid w:val="001376A6"/>
    <w:rsid w:val="00140296"/>
    <w:rsid w:val="001405F9"/>
    <w:rsid w:val="001411CF"/>
    <w:rsid w:val="00142A95"/>
    <w:rsid w:val="00143530"/>
    <w:rsid w:val="001440A8"/>
    <w:rsid w:val="00144160"/>
    <w:rsid w:val="001456FF"/>
    <w:rsid w:val="00145701"/>
    <w:rsid w:val="00150180"/>
    <w:rsid w:val="00150BF3"/>
    <w:rsid w:val="001511E8"/>
    <w:rsid w:val="00151FE8"/>
    <w:rsid w:val="0015215F"/>
    <w:rsid w:val="00154666"/>
    <w:rsid w:val="0015548E"/>
    <w:rsid w:val="001558C2"/>
    <w:rsid w:val="00155B1A"/>
    <w:rsid w:val="00156431"/>
    <w:rsid w:val="00160493"/>
    <w:rsid w:val="001617DC"/>
    <w:rsid w:val="0016277B"/>
    <w:rsid w:val="00164201"/>
    <w:rsid w:val="00164C7B"/>
    <w:rsid w:val="00164E17"/>
    <w:rsid w:val="00164F64"/>
    <w:rsid w:val="001669D5"/>
    <w:rsid w:val="00167DA4"/>
    <w:rsid w:val="00170258"/>
    <w:rsid w:val="00170E2E"/>
    <w:rsid w:val="00172145"/>
    <w:rsid w:val="00172DC6"/>
    <w:rsid w:val="00172F08"/>
    <w:rsid w:val="0017318F"/>
    <w:rsid w:val="001743B9"/>
    <w:rsid w:val="0017523D"/>
    <w:rsid w:val="001754B0"/>
    <w:rsid w:val="00175D21"/>
    <w:rsid w:val="001760CC"/>
    <w:rsid w:val="00176882"/>
    <w:rsid w:val="0017713A"/>
    <w:rsid w:val="0017724A"/>
    <w:rsid w:val="00177A8D"/>
    <w:rsid w:val="00180204"/>
    <w:rsid w:val="00180608"/>
    <w:rsid w:val="00182E49"/>
    <w:rsid w:val="00182FB4"/>
    <w:rsid w:val="00183817"/>
    <w:rsid w:val="00183B91"/>
    <w:rsid w:val="001846AB"/>
    <w:rsid w:val="001863BC"/>
    <w:rsid w:val="00186475"/>
    <w:rsid w:val="001866E1"/>
    <w:rsid w:val="00186B0C"/>
    <w:rsid w:val="001870DC"/>
    <w:rsid w:val="001926DB"/>
    <w:rsid w:val="0019318C"/>
    <w:rsid w:val="00193C39"/>
    <w:rsid w:val="00193DC5"/>
    <w:rsid w:val="001954FA"/>
    <w:rsid w:val="001962F3"/>
    <w:rsid w:val="001972E3"/>
    <w:rsid w:val="00197402"/>
    <w:rsid w:val="00197A55"/>
    <w:rsid w:val="00197AE2"/>
    <w:rsid w:val="001A0495"/>
    <w:rsid w:val="001A0D8F"/>
    <w:rsid w:val="001A1379"/>
    <w:rsid w:val="001A13F7"/>
    <w:rsid w:val="001A151B"/>
    <w:rsid w:val="001A1BB7"/>
    <w:rsid w:val="001A2F11"/>
    <w:rsid w:val="001A3875"/>
    <w:rsid w:val="001A3E64"/>
    <w:rsid w:val="001A3F4F"/>
    <w:rsid w:val="001A4BDF"/>
    <w:rsid w:val="001A552B"/>
    <w:rsid w:val="001A63D6"/>
    <w:rsid w:val="001A72BE"/>
    <w:rsid w:val="001A7310"/>
    <w:rsid w:val="001B00FC"/>
    <w:rsid w:val="001B0216"/>
    <w:rsid w:val="001B0CC8"/>
    <w:rsid w:val="001B106B"/>
    <w:rsid w:val="001B247A"/>
    <w:rsid w:val="001B40DF"/>
    <w:rsid w:val="001B5660"/>
    <w:rsid w:val="001B7D16"/>
    <w:rsid w:val="001C0606"/>
    <w:rsid w:val="001C071A"/>
    <w:rsid w:val="001C123C"/>
    <w:rsid w:val="001C258F"/>
    <w:rsid w:val="001C3014"/>
    <w:rsid w:val="001C31E8"/>
    <w:rsid w:val="001C3737"/>
    <w:rsid w:val="001C4179"/>
    <w:rsid w:val="001C4DF9"/>
    <w:rsid w:val="001C623D"/>
    <w:rsid w:val="001C7348"/>
    <w:rsid w:val="001C73C9"/>
    <w:rsid w:val="001C7616"/>
    <w:rsid w:val="001C7EA2"/>
    <w:rsid w:val="001D0F19"/>
    <w:rsid w:val="001D1B1B"/>
    <w:rsid w:val="001D2135"/>
    <w:rsid w:val="001D281B"/>
    <w:rsid w:val="001D3A60"/>
    <w:rsid w:val="001D4A2F"/>
    <w:rsid w:val="001D57D2"/>
    <w:rsid w:val="001D68D8"/>
    <w:rsid w:val="001D7839"/>
    <w:rsid w:val="001E0EBD"/>
    <w:rsid w:val="001E0F48"/>
    <w:rsid w:val="001E1369"/>
    <w:rsid w:val="001E170C"/>
    <w:rsid w:val="001E1C5A"/>
    <w:rsid w:val="001E1CD5"/>
    <w:rsid w:val="001E2596"/>
    <w:rsid w:val="001E2C35"/>
    <w:rsid w:val="001E2FA9"/>
    <w:rsid w:val="001E341D"/>
    <w:rsid w:val="001E3D67"/>
    <w:rsid w:val="001E40D5"/>
    <w:rsid w:val="001E6209"/>
    <w:rsid w:val="001E6CBE"/>
    <w:rsid w:val="001E6D8F"/>
    <w:rsid w:val="001E7F9B"/>
    <w:rsid w:val="001F00E3"/>
    <w:rsid w:val="001F1492"/>
    <w:rsid w:val="001F281B"/>
    <w:rsid w:val="001F2D67"/>
    <w:rsid w:val="001F37B4"/>
    <w:rsid w:val="001F417F"/>
    <w:rsid w:val="001F4973"/>
    <w:rsid w:val="001F5626"/>
    <w:rsid w:val="001F59B5"/>
    <w:rsid w:val="001F5C77"/>
    <w:rsid w:val="001F6C65"/>
    <w:rsid w:val="0020174B"/>
    <w:rsid w:val="0020192D"/>
    <w:rsid w:val="002022BF"/>
    <w:rsid w:val="00202F44"/>
    <w:rsid w:val="002033E5"/>
    <w:rsid w:val="002049CD"/>
    <w:rsid w:val="002061E2"/>
    <w:rsid w:val="002062B5"/>
    <w:rsid w:val="002067B3"/>
    <w:rsid w:val="0020796B"/>
    <w:rsid w:val="00207C84"/>
    <w:rsid w:val="00210851"/>
    <w:rsid w:val="00211163"/>
    <w:rsid w:val="002118E1"/>
    <w:rsid w:val="002137D4"/>
    <w:rsid w:val="00213817"/>
    <w:rsid w:val="00214BC9"/>
    <w:rsid w:val="00214FA4"/>
    <w:rsid w:val="00215179"/>
    <w:rsid w:val="00215577"/>
    <w:rsid w:val="0021578A"/>
    <w:rsid w:val="002158D3"/>
    <w:rsid w:val="00217639"/>
    <w:rsid w:val="00220C54"/>
    <w:rsid w:val="00221CF4"/>
    <w:rsid w:val="002224C0"/>
    <w:rsid w:val="002239C6"/>
    <w:rsid w:val="00224428"/>
    <w:rsid w:val="00224805"/>
    <w:rsid w:val="00224F53"/>
    <w:rsid w:val="00227360"/>
    <w:rsid w:val="00230E68"/>
    <w:rsid w:val="002333FC"/>
    <w:rsid w:val="00233433"/>
    <w:rsid w:val="0023420D"/>
    <w:rsid w:val="00234DDE"/>
    <w:rsid w:val="0023589F"/>
    <w:rsid w:val="002419DD"/>
    <w:rsid w:val="00242064"/>
    <w:rsid w:val="00242C81"/>
    <w:rsid w:val="00242E71"/>
    <w:rsid w:val="0024304F"/>
    <w:rsid w:val="00243AB4"/>
    <w:rsid w:val="00246237"/>
    <w:rsid w:val="002477D9"/>
    <w:rsid w:val="002509C0"/>
    <w:rsid w:val="00251377"/>
    <w:rsid w:val="00251C77"/>
    <w:rsid w:val="00251D7B"/>
    <w:rsid w:val="002523AD"/>
    <w:rsid w:val="002530EC"/>
    <w:rsid w:val="00253AB9"/>
    <w:rsid w:val="002541B0"/>
    <w:rsid w:val="002555CC"/>
    <w:rsid w:val="00257949"/>
    <w:rsid w:val="00260FE8"/>
    <w:rsid w:val="002615B3"/>
    <w:rsid w:val="00262FC6"/>
    <w:rsid w:val="0026372D"/>
    <w:rsid w:val="00263FD2"/>
    <w:rsid w:val="002641A3"/>
    <w:rsid w:val="0026496A"/>
    <w:rsid w:val="00264981"/>
    <w:rsid w:val="00264C20"/>
    <w:rsid w:val="00266154"/>
    <w:rsid w:val="002665DD"/>
    <w:rsid w:val="00267948"/>
    <w:rsid w:val="00267DEC"/>
    <w:rsid w:val="002719A0"/>
    <w:rsid w:val="002719A9"/>
    <w:rsid w:val="002726F8"/>
    <w:rsid w:val="002736B3"/>
    <w:rsid w:val="00274490"/>
    <w:rsid w:val="0027469B"/>
    <w:rsid w:val="00275240"/>
    <w:rsid w:val="00275FB8"/>
    <w:rsid w:val="0027648F"/>
    <w:rsid w:val="00276C23"/>
    <w:rsid w:val="00276CA9"/>
    <w:rsid w:val="002778A6"/>
    <w:rsid w:val="002807FF"/>
    <w:rsid w:val="0028094B"/>
    <w:rsid w:val="0028200A"/>
    <w:rsid w:val="0028241D"/>
    <w:rsid w:val="002836D8"/>
    <w:rsid w:val="00283E40"/>
    <w:rsid w:val="00284778"/>
    <w:rsid w:val="002859D4"/>
    <w:rsid w:val="00285E66"/>
    <w:rsid w:val="00286ACD"/>
    <w:rsid w:val="00286FC3"/>
    <w:rsid w:val="00287457"/>
    <w:rsid w:val="0029005F"/>
    <w:rsid w:val="00293366"/>
    <w:rsid w:val="002945A8"/>
    <w:rsid w:val="00294DC7"/>
    <w:rsid w:val="002954F0"/>
    <w:rsid w:val="00296386"/>
    <w:rsid w:val="0029685F"/>
    <w:rsid w:val="00296B1C"/>
    <w:rsid w:val="00297102"/>
    <w:rsid w:val="00297842"/>
    <w:rsid w:val="002979BA"/>
    <w:rsid w:val="002A1949"/>
    <w:rsid w:val="002A2825"/>
    <w:rsid w:val="002A3216"/>
    <w:rsid w:val="002A3D70"/>
    <w:rsid w:val="002A4C59"/>
    <w:rsid w:val="002A504A"/>
    <w:rsid w:val="002A5E3D"/>
    <w:rsid w:val="002A696D"/>
    <w:rsid w:val="002B0F53"/>
    <w:rsid w:val="002B1D47"/>
    <w:rsid w:val="002B3B14"/>
    <w:rsid w:val="002B58A5"/>
    <w:rsid w:val="002B64FC"/>
    <w:rsid w:val="002B74B9"/>
    <w:rsid w:val="002B74FD"/>
    <w:rsid w:val="002B7A24"/>
    <w:rsid w:val="002B7F95"/>
    <w:rsid w:val="002C1233"/>
    <w:rsid w:val="002C135D"/>
    <w:rsid w:val="002C1F2E"/>
    <w:rsid w:val="002C211A"/>
    <w:rsid w:val="002C2A0A"/>
    <w:rsid w:val="002C2EB9"/>
    <w:rsid w:val="002C4C1E"/>
    <w:rsid w:val="002C761D"/>
    <w:rsid w:val="002C7B58"/>
    <w:rsid w:val="002C7E5B"/>
    <w:rsid w:val="002C7F0D"/>
    <w:rsid w:val="002D03F4"/>
    <w:rsid w:val="002D1713"/>
    <w:rsid w:val="002D1FC3"/>
    <w:rsid w:val="002D20BC"/>
    <w:rsid w:val="002D23DD"/>
    <w:rsid w:val="002D2671"/>
    <w:rsid w:val="002D4134"/>
    <w:rsid w:val="002D424B"/>
    <w:rsid w:val="002D4403"/>
    <w:rsid w:val="002D45BC"/>
    <w:rsid w:val="002D6304"/>
    <w:rsid w:val="002E00AB"/>
    <w:rsid w:val="002E00C2"/>
    <w:rsid w:val="002E0298"/>
    <w:rsid w:val="002E04CD"/>
    <w:rsid w:val="002E2651"/>
    <w:rsid w:val="002E3C53"/>
    <w:rsid w:val="002E430D"/>
    <w:rsid w:val="002E433F"/>
    <w:rsid w:val="002E4D3B"/>
    <w:rsid w:val="002E5799"/>
    <w:rsid w:val="002E6007"/>
    <w:rsid w:val="002E6027"/>
    <w:rsid w:val="002E6541"/>
    <w:rsid w:val="002E6D85"/>
    <w:rsid w:val="002E6F3E"/>
    <w:rsid w:val="002E79BE"/>
    <w:rsid w:val="002E7BCA"/>
    <w:rsid w:val="002F0708"/>
    <w:rsid w:val="002F0CCE"/>
    <w:rsid w:val="002F14A4"/>
    <w:rsid w:val="002F17E6"/>
    <w:rsid w:val="002F18E7"/>
    <w:rsid w:val="002F32B8"/>
    <w:rsid w:val="002F4713"/>
    <w:rsid w:val="002F4B29"/>
    <w:rsid w:val="00300C54"/>
    <w:rsid w:val="00300E76"/>
    <w:rsid w:val="0030232A"/>
    <w:rsid w:val="003025C7"/>
    <w:rsid w:val="00302C31"/>
    <w:rsid w:val="00303085"/>
    <w:rsid w:val="00303B54"/>
    <w:rsid w:val="00303D90"/>
    <w:rsid w:val="00304001"/>
    <w:rsid w:val="0030542B"/>
    <w:rsid w:val="0030563B"/>
    <w:rsid w:val="00306202"/>
    <w:rsid w:val="0030662B"/>
    <w:rsid w:val="0030692B"/>
    <w:rsid w:val="0030723B"/>
    <w:rsid w:val="00307422"/>
    <w:rsid w:val="00310AEA"/>
    <w:rsid w:val="00310E1D"/>
    <w:rsid w:val="0031142B"/>
    <w:rsid w:val="00313170"/>
    <w:rsid w:val="003134E5"/>
    <w:rsid w:val="00313754"/>
    <w:rsid w:val="0031467F"/>
    <w:rsid w:val="003146D7"/>
    <w:rsid w:val="00314B1E"/>
    <w:rsid w:val="00315369"/>
    <w:rsid w:val="003154EB"/>
    <w:rsid w:val="00316D7B"/>
    <w:rsid w:val="00317A67"/>
    <w:rsid w:val="00320241"/>
    <w:rsid w:val="00320B49"/>
    <w:rsid w:val="00320BDA"/>
    <w:rsid w:val="00320D51"/>
    <w:rsid w:val="00320FE0"/>
    <w:rsid w:val="0032140C"/>
    <w:rsid w:val="00321EF4"/>
    <w:rsid w:val="003238B8"/>
    <w:rsid w:val="00324392"/>
    <w:rsid w:val="003247A4"/>
    <w:rsid w:val="00325310"/>
    <w:rsid w:val="0032624C"/>
    <w:rsid w:val="00326DFC"/>
    <w:rsid w:val="00327181"/>
    <w:rsid w:val="003271EE"/>
    <w:rsid w:val="00327BC5"/>
    <w:rsid w:val="00327F5B"/>
    <w:rsid w:val="00331709"/>
    <w:rsid w:val="003317D0"/>
    <w:rsid w:val="00331AB0"/>
    <w:rsid w:val="0033235A"/>
    <w:rsid w:val="00332AA6"/>
    <w:rsid w:val="00332D1C"/>
    <w:rsid w:val="0033366D"/>
    <w:rsid w:val="00333C15"/>
    <w:rsid w:val="00333D43"/>
    <w:rsid w:val="003342D7"/>
    <w:rsid w:val="00334DF3"/>
    <w:rsid w:val="003357AC"/>
    <w:rsid w:val="0033631E"/>
    <w:rsid w:val="00336659"/>
    <w:rsid w:val="00337117"/>
    <w:rsid w:val="00337F38"/>
    <w:rsid w:val="0034041E"/>
    <w:rsid w:val="0034389A"/>
    <w:rsid w:val="0034510D"/>
    <w:rsid w:val="0034572F"/>
    <w:rsid w:val="003478B3"/>
    <w:rsid w:val="00347A4B"/>
    <w:rsid w:val="00347B66"/>
    <w:rsid w:val="0035085B"/>
    <w:rsid w:val="00351221"/>
    <w:rsid w:val="003515E4"/>
    <w:rsid w:val="003519D2"/>
    <w:rsid w:val="003526DA"/>
    <w:rsid w:val="0035360F"/>
    <w:rsid w:val="003536B0"/>
    <w:rsid w:val="00353747"/>
    <w:rsid w:val="003540FD"/>
    <w:rsid w:val="00354ADF"/>
    <w:rsid w:val="00355203"/>
    <w:rsid w:val="00355517"/>
    <w:rsid w:val="003558F6"/>
    <w:rsid w:val="00356F9C"/>
    <w:rsid w:val="003575EE"/>
    <w:rsid w:val="0035764C"/>
    <w:rsid w:val="0036061E"/>
    <w:rsid w:val="00360C17"/>
    <w:rsid w:val="00360E77"/>
    <w:rsid w:val="00362F5A"/>
    <w:rsid w:val="00363A68"/>
    <w:rsid w:val="00363B70"/>
    <w:rsid w:val="0036556B"/>
    <w:rsid w:val="003659B7"/>
    <w:rsid w:val="00366849"/>
    <w:rsid w:val="00367611"/>
    <w:rsid w:val="00370098"/>
    <w:rsid w:val="003705C7"/>
    <w:rsid w:val="003708F1"/>
    <w:rsid w:val="00371335"/>
    <w:rsid w:val="003726A4"/>
    <w:rsid w:val="00372787"/>
    <w:rsid w:val="0037300E"/>
    <w:rsid w:val="00373ADB"/>
    <w:rsid w:val="0037488F"/>
    <w:rsid w:val="003750F1"/>
    <w:rsid w:val="0037517D"/>
    <w:rsid w:val="003769B7"/>
    <w:rsid w:val="0037703E"/>
    <w:rsid w:val="0037752B"/>
    <w:rsid w:val="003779A9"/>
    <w:rsid w:val="00377C83"/>
    <w:rsid w:val="00377D72"/>
    <w:rsid w:val="0038056E"/>
    <w:rsid w:val="00381B3F"/>
    <w:rsid w:val="00382258"/>
    <w:rsid w:val="00383539"/>
    <w:rsid w:val="00383ACD"/>
    <w:rsid w:val="0038521D"/>
    <w:rsid w:val="00385864"/>
    <w:rsid w:val="0038599D"/>
    <w:rsid w:val="0038712F"/>
    <w:rsid w:val="00390148"/>
    <w:rsid w:val="0039032D"/>
    <w:rsid w:val="00390F32"/>
    <w:rsid w:val="00391E78"/>
    <w:rsid w:val="00392516"/>
    <w:rsid w:val="003927B3"/>
    <w:rsid w:val="00393B79"/>
    <w:rsid w:val="003940F3"/>
    <w:rsid w:val="00394A3B"/>
    <w:rsid w:val="00395386"/>
    <w:rsid w:val="00395978"/>
    <w:rsid w:val="003967A0"/>
    <w:rsid w:val="00397663"/>
    <w:rsid w:val="00397DAE"/>
    <w:rsid w:val="003A007E"/>
    <w:rsid w:val="003A052B"/>
    <w:rsid w:val="003A0655"/>
    <w:rsid w:val="003A0986"/>
    <w:rsid w:val="003A1839"/>
    <w:rsid w:val="003A26F8"/>
    <w:rsid w:val="003A3001"/>
    <w:rsid w:val="003A48E9"/>
    <w:rsid w:val="003A4EAE"/>
    <w:rsid w:val="003A52E8"/>
    <w:rsid w:val="003A5487"/>
    <w:rsid w:val="003A5869"/>
    <w:rsid w:val="003A5F5D"/>
    <w:rsid w:val="003B06C1"/>
    <w:rsid w:val="003B0821"/>
    <w:rsid w:val="003B138B"/>
    <w:rsid w:val="003B2925"/>
    <w:rsid w:val="003B2B31"/>
    <w:rsid w:val="003B2BD5"/>
    <w:rsid w:val="003B2CD3"/>
    <w:rsid w:val="003B2E35"/>
    <w:rsid w:val="003B501A"/>
    <w:rsid w:val="003B5F6A"/>
    <w:rsid w:val="003B631E"/>
    <w:rsid w:val="003B6CA2"/>
    <w:rsid w:val="003B7BFB"/>
    <w:rsid w:val="003C02D2"/>
    <w:rsid w:val="003C44BD"/>
    <w:rsid w:val="003C4888"/>
    <w:rsid w:val="003C5716"/>
    <w:rsid w:val="003C5729"/>
    <w:rsid w:val="003C6311"/>
    <w:rsid w:val="003C72F2"/>
    <w:rsid w:val="003D0E70"/>
    <w:rsid w:val="003D1630"/>
    <w:rsid w:val="003D2105"/>
    <w:rsid w:val="003D3801"/>
    <w:rsid w:val="003D427E"/>
    <w:rsid w:val="003D4365"/>
    <w:rsid w:val="003D43AB"/>
    <w:rsid w:val="003D4D59"/>
    <w:rsid w:val="003D5073"/>
    <w:rsid w:val="003D5D97"/>
    <w:rsid w:val="003D5FC8"/>
    <w:rsid w:val="003D7549"/>
    <w:rsid w:val="003D7E84"/>
    <w:rsid w:val="003E122D"/>
    <w:rsid w:val="003E14EB"/>
    <w:rsid w:val="003E1968"/>
    <w:rsid w:val="003E19D1"/>
    <w:rsid w:val="003E518A"/>
    <w:rsid w:val="003E54F6"/>
    <w:rsid w:val="003E5BA2"/>
    <w:rsid w:val="003E5E12"/>
    <w:rsid w:val="003E61B0"/>
    <w:rsid w:val="003E6552"/>
    <w:rsid w:val="003E7E2A"/>
    <w:rsid w:val="003F02A3"/>
    <w:rsid w:val="003F05D1"/>
    <w:rsid w:val="003F072A"/>
    <w:rsid w:val="003F08EC"/>
    <w:rsid w:val="003F131D"/>
    <w:rsid w:val="003F1B12"/>
    <w:rsid w:val="003F1E17"/>
    <w:rsid w:val="003F2216"/>
    <w:rsid w:val="003F3C30"/>
    <w:rsid w:val="003F559E"/>
    <w:rsid w:val="003F6B8D"/>
    <w:rsid w:val="003F6C7B"/>
    <w:rsid w:val="003F6E32"/>
    <w:rsid w:val="003F7FC8"/>
    <w:rsid w:val="00400582"/>
    <w:rsid w:val="00401071"/>
    <w:rsid w:val="00401914"/>
    <w:rsid w:val="004019E2"/>
    <w:rsid w:val="00401CCB"/>
    <w:rsid w:val="00402357"/>
    <w:rsid w:val="00402704"/>
    <w:rsid w:val="00403321"/>
    <w:rsid w:val="004034EF"/>
    <w:rsid w:val="00404964"/>
    <w:rsid w:val="00404C1D"/>
    <w:rsid w:val="004050B1"/>
    <w:rsid w:val="004067B9"/>
    <w:rsid w:val="00406D9A"/>
    <w:rsid w:val="00407AD4"/>
    <w:rsid w:val="00410D55"/>
    <w:rsid w:val="00411C4E"/>
    <w:rsid w:val="00411F61"/>
    <w:rsid w:val="004122B1"/>
    <w:rsid w:val="00412597"/>
    <w:rsid w:val="00412729"/>
    <w:rsid w:val="00413A7A"/>
    <w:rsid w:val="004144CE"/>
    <w:rsid w:val="00415364"/>
    <w:rsid w:val="00415BBA"/>
    <w:rsid w:val="0041715E"/>
    <w:rsid w:val="00420787"/>
    <w:rsid w:val="00421C4B"/>
    <w:rsid w:val="004229C6"/>
    <w:rsid w:val="00422C7C"/>
    <w:rsid w:val="004233C6"/>
    <w:rsid w:val="00424367"/>
    <w:rsid w:val="00425D33"/>
    <w:rsid w:val="0042747D"/>
    <w:rsid w:val="00427C20"/>
    <w:rsid w:val="0043048A"/>
    <w:rsid w:val="00430A22"/>
    <w:rsid w:val="00430D2A"/>
    <w:rsid w:val="004326D1"/>
    <w:rsid w:val="00432EA1"/>
    <w:rsid w:val="004331B8"/>
    <w:rsid w:val="0043393D"/>
    <w:rsid w:val="00433A28"/>
    <w:rsid w:val="00433E58"/>
    <w:rsid w:val="00435226"/>
    <w:rsid w:val="004372F6"/>
    <w:rsid w:val="00437DDB"/>
    <w:rsid w:val="00440979"/>
    <w:rsid w:val="004409CB"/>
    <w:rsid w:val="00442922"/>
    <w:rsid w:val="00442BE8"/>
    <w:rsid w:val="00443269"/>
    <w:rsid w:val="004432B8"/>
    <w:rsid w:val="0044701F"/>
    <w:rsid w:val="004507B8"/>
    <w:rsid w:val="004517A4"/>
    <w:rsid w:val="004521B3"/>
    <w:rsid w:val="00452254"/>
    <w:rsid w:val="00453B6F"/>
    <w:rsid w:val="00453BCB"/>
    <w:rsid w:val="004540C0"/>
    <w:rsid w:val="004554B4"/>
    <w:rsid w:val="00455D3D"/>
    <w:rsid w:val="004562B6"/>
    <w:rsid w:val="004572EE"/>
    <w:rsid w:val="00457CE8"/>
    <w:rsid w:val="0046092A"/>
    <w:rsid w:val="00460CE8"/>
    <w:rsid w:val="0046151B"/>
    <w:rsid w:val="0046151F"/>
    <w:rsid w:val="00461B04"/>
    <w:rsid w:val="00461CBD"/>
    <w:rsid w:val="00461FFB"/>
    <w:rsid w:val="004622DB"/>
    <w:rsid w:val="004630BC"/>
    <w:rsid w:val="004631D9"/>
    <w:rsid w:val="00464481"/>
    <w:rsid w:val="00465A89"/>
    <w:rsid w:val="0046693B"/>
    <w:rsid w:val="0046786F"/>
    <w:rsid w:val="004710A4"/>
    <w:rsid w:val="004711AE"/>
    <w:rsid w:val="004743EF"/>
    <w:rsid w:val="00474B28"/>
    <w:rsid w:val="004753DD"/>
    <w:rsid w:val="00475512"/>
    <w:rsid w:val="00475E05"/>
    <w:rsid w:val="00476FF5"/>
    <w:rsid w:val="004779E5"/>
    <w:rsid w:val="004810CB"/>
    <w:rsid w:val="004810D7"/>
    <w:rsid w:val="00481F15"/>
    <w:rsid w:val="0048301C"/>
    <w:rsid w:val="0048494D"/>
    <w:rsid w:val="00484E71"/>
    <w:rsid w:val="00485082"/>
    <w:rsid w:val="00485A84"/>
    <w:rsid w:val="004869B8"/>
    <w:rsid w:val="00487D29"/>
    <w:rsid w:val="00490454"/>
    <w:rsid w:val="004911F1"/>
    <w:rsid w:val="004922FF"/>
    <w:rsid w:val="004947A5"/>
    <w:rsid w:val="0049481F"/>
    <w:rsid w:val="00494C72"/>
    <w:rsid w:val="00495563"/>
    <w:rsid w:val="004968E4"/>
    <w:rsid w:val="00496B31"/>
    <w:rsid w:val="0049728B"/>
    <w:rsid w:val="0049793A"/>
    <w:rsid w:val="004A16BA"/>
    <w:rsid w:val="004A1C3D"/>
    <w:rsid w:val="004A1D74"/>
    <w:rsid w:val="004A2EB1"/>
    <w:rsid w:val="004A315B"/>
    <w:rsid w:val="004A38DD"/>
    <w:rsid w:val="004A4151"/>
    <w:rsid w:val="004A53E7"/>
    <w:rsid w:val="004A73CF"/>
    <w:rsid w:val="004B02F2"/>
    <w:rsid w:val="004B0E06"/>
    <w:rsid w:val="004B1868"/>
    <w:rsid w:val="004B18AC"/>
    <w:rsid w:val="004B2FA7"/>
    <w:rsid w:val="004B3BDF"/>
    <w:rsid w:val="004B3BE7"/>
    <w:rsid w:val="004B56E7"/>
    <w:rsid w:val="004B5A70"/>
    <w:rsid w:val="004B5DAB"/>
    <w:rsid w:val="004B5F2F"/>
    <w:rsid w:val="004B65B2"/>
    <w:rsid w:val="004B6EBD"/>
    <w:rsid w:val="004B6F9A"/>
    <w:rsid w:val="004B779C"/>
    <w:rsid w:val="004B794E"/>
    <w:rsid w:val="004C0BE7"/>
    <w:rsid w:val="004C185E"/>
    <w:rsid w:val="004C1DC1"/>
    <w:rsid w:val="004C2AE5"/>
    <w:rsid w:val="004C5659"/>
    <w:rsid w:val="004C7620"/>
    <w:rsid w:val="004C7711"/>
    <w:rsid w:val="004D05FF"/>
    <w:rsid w:val="004D0B3E"/>
    <w:rsid w:val="004D1206"/>
    <w:rsid w:val="004D325A"/>
    <w:rsid w:val="004D33E5"/>
    <w:rsid w:val="004D45FF"/>
    <w:rsid w:val="004D51EE"/>
    <w:rsid w:val="004D547C"/>
    <w:rsid w:val="004D586C"/>
    <w:rsid w:val="004D5C45"/>
    <w:rsid w:val="004D78E6"/>
    <w:rsid w:val="004D7E6E"/>
    <w:rsid w:val="004E0017"/>
    <w:rsid w:val="004E006E"/>
    <w:rsid w:val="004E0B6D"/>
    <w:rsid w:val="004E0EAE"/>
    <w:rsid w:val="004E199E"/>
    <w:rsid w:val="004E21E7"/>
    <w:rsid w:val="004E2D91"/>
    <w:rsid w:val="004E3A29"/>
    <w:rsid w:val="004E56C5"/>
    <w:rsid w:val="004E5ACD"/>
    <w:rsid w:val="004E5AE5"/>
    <w:rsid w:val="004E6009"/>
    <w:rsid w:val="004E6C4A"/>
    <w:rsid w:val="004E743D"/>
    <w:rsid w:val="004F0B2E"/>
    <w:rsid w:val="004F10EE"/>
    <w:rsid w:val="004F15D3"/>
    <w:rsid w:val="004F1853"/>
    <w:rsid w:val="004F33BE"/>
    <w:rsid w:val="004F3787"/>
    <w:rsid w:val="004F4052"/>
    <w:rsid w:val="004F4127"/>
    <w:rsid w:val="004F5557"/>
    <w:rsid w:val="004F565E"/>
    <w:rsid w:val="004F58C7"/>
    <w:rsid w:val="004F5AD5"/>
    <w:rsid w:val="004F6DD5"/>
    <w:rsid w:val="004F7015"/>
    <w:rsid w:val="004F7129"/>
    <w:rsid w:val="004F7CC7"/>
    <w:rsid w:val="0050050E"/>
    <w:rsid w:val="005005C9"/>
    <w:rsid w:val="00500E09"/>
    <w:rsid w:val="00502138"/>
    <w:rsid w:val="005021C6"/>
    <w:rsid w:val="005030EF"/>
    <w:rsid w:val="0050328D"/>
    <w:rsid w:val="005034DC"/>
    <w:rsid w:val="00503EA0"/>
    <w:rsid w:val="00504852"/>
    <w:rsid w:val="00505D54"/>
    <w:rsid w:val="0050790C"/>
    <w:rsid w:val="00510363"/>
    <w:rsid w:val="005104E2"/>
    <w:rsid w:val="00511220"/>
    <w:rsid w:val="00513CEB"/>
    <w:rsid w:val="00514274"/>
    <w:rsid w:val="00514E27"/>
    <w:rsid w:val="005157DE"/>
    <w:rsid w:val="005161DA"/>
    <w:rsid w:val="005242BF"/>
    <w:rsid w:val="005261A2"/>
    <w:rsid w:val="005265A9"/>
    <w:rsid w:val="00526CCE"/>
    <w:rsid w:val="005300CF"/>
    <w:rsid w:val="00530B62"/>
    <w:rsid w:val="00530FAE"/>
    <w:rsid w:val="005312E8"/>
    <w:rsid w:val="00531380"/>
    <w:rsid w:val="00531EEF"/>
    <w:rsid w:val="00533C47"/>
    <w:rsid w:val="0053423D"/>
    <w:rsid w:val="00534A4C"/>
    <w:rsid w:val="00534B39"/>
    <w:rsid w:val="00534F7B"/>
    <w:rsid w:val="00535D39"/>
    <w:rsid w:val="005366AB"/>
    <w:rsid w:val="005417A9"/>
    <w:rsid w:val="00542732"/>
    <w:rsid w:val="005429A1"/>
    <w:rsid w:val="00544CC3"/>
    <w:rsid w:val="00545A87"/>
    <w:rsid w:val="00545DE1"/>
    <w:rsid w:val="00550146"/>
    <w:rsid w:val="005501C8"/>
    <w:rsid w:val="005502DC"/>
    <w:rsid w:val="00550FA0"/>
    <w:rsid w:val="005517FE"/>
    <w:rsid w:val="0055283B"/>
    <w:rsid w:val="00554300"/>
    <w:rsid w:val="00554628"/>
    <w:rsid w:val="0055480A"/>
    <w:rsid w:val="00554E80"/>
    <w:rsid w:val="0055507B"/>
    <w:rsid w:val="00556BAD"/>
    <w:rsid w:val="00557A32"/>
    <w:rsid w:val="005604BE"/>
    <w:rsid w:val="005608E6"/>
    <w:rsid w:val="00560CDC"/>
    <w:rsid w:val="00560EBF"/>
    <w:rsid w:val="005618BD"/>
    <w:rsid w:val="00561918"/>
    <w:rsid w:val="00561D0D"/>
    <w:rsid w:val="00562CEA"/>
    <w:rsid w:val="00562F5B"/>
    <w:rsid w:val="0056374D"/>
    <w:rsid w:val="00564552"/>
    <w:rsid w:val="00565AAB"/>
    <w:rsid w:val="00566A28"/>
    <w:rsid w:val="00566DC0"/>
    <w:rsid w:val="00567912"/>
    <w:rsid w:val="00567AF5"/>
    <w:rsid w:val="0057125D"/>
    <w:rsid w:val="005730C0"/>
    <w:rsid w:val="0057363C"/>
    <w:rsid w:val="00573F34"/>
    <w:rsid w:val="00573FFD"/>
    <w:rsid w:val="00575979"/>
    <w:rsid w:val="00575A65"/>
    <w:rsid w:val="00575B7E"/>
    <w:rsid w:val="00576E39"/>
    <w:rsid w:val="00576E61"/>
    <w:rsid w:val="005772CF"/>
    <w:rsid w:val="0058057E"/>
    <w:rsid w:val="0058068B"/>
    <w:rsid w:val="00581BA5"/>
    <w:rsid w:val="00581F97"/>
    <w:rsid w:val="00582017"/>
    <w:rsid w:val="0058205B"/>
    <w:rsid w:val="005825C6"/>
    <w:rsid w:val="0058294B"/>
    <w:rsid w:val="00582F99"/>
    <w:rsid w:val="005857F2"/>
    <w:rsid w:val="00585C4F"/>
    <w:rsid w:val="00587283"/>
    <w:rsid w:val="0058775A"/>
    <w:rsid w:val="00587A2C"/>
    <w:rsid w:val="00590159"/>
    <w:rsid w:val="00591638"/>
    <w:rsid w:val="00591C51"/>
    <w:rsid w:val="005921FA"/>
    <w:rsid w:val="005942C8"/>
    <w:rsid w:val="0059467D"/>
    <w:rsid w:val="0059474B"/>
    <w:rsid w:val="00594907"/>
    <w:rsid w:val="005950FE"/>
    <w:rsid w:val="00596251"/>
    <w:rsid w:val="005A0203"/>
    <w:rsid w:val="005A03B0"/>
    <w:rsid w:val="005A0738"/>
    <w:rsid w:val="005A088A"/>
    <w:rsid w:val="005A0A96"/>
    <w:rsid w:val="005A2775"/>
    <w:rsid w:val="005A28B8"/>
    <w:rsid w:val="005A2957"/>
    <w:rsid w:val="005A3157"/>
    <w:rsid w:val="005A4F14"/>
    <w:rsid w:val="005A50B1"/>
    <w:rsid w:val="005A701A"/>
    <w:rsid w:val="005A711D"/>
    <w:rsid w:val="005B0253"/>
    <w:rsid w:val="005B0C3E"/>
    <w:rsid w:val="005B289E"/>
    <w:rsid w:val="005B2CEB"/>
    <w:rsid w:val="005B31E6"/>
    <w:rsid w:val="005B5E1E"/>
    <w:rsid w:val="005B5E6A"/>
    <w:rsid w:val="005B5F20"/>
    <w:rsid w:val="005B7228"/>
    <w:rsid w:val="005B7E21"/>
    <w:rsid w:val="005C09A9"/>
    <w:rsid w:val="005C0ABB"/>
    <w:rsid w:val="005C2575"/>
    <w:rsid w:val="005C370F"/>
    <w:rsid w:val="005C3E68"/>
    <w:rsid w:val="005C4620"/>
    <w:rsid w:val="005C4BC8"/>
    <w:rsid w:val="005C50F5"/>
    <w:rsid w:val="005C6E08"/>
    <w:rsid w:val="005C7B4F"/>
    <w:rsid w:val="005D1736"/>
    <w:rsid w:val="005D25D5"/>
    <w:rsid w:val="005D276F"/>
    <w:rsid w:val="005D3187"/>
    <w:rsid w:val="005D3611"/>
    <w:rsid w:val="005D369D"/>
    <w:rsid w:val="005D56DD"/>
    <w:rsid w:val="005D64C1"/>
    <w:rsid w:val="005D735B"/>
    <w:rsid w:val="005D7A61"/>
    <w:rsid w:val="005E0B82"/>
    <w:rsid w:val="005E0D5C"/>
    <w:rsid w:val="005E1F47"/>
    <w:rsid w:val="005E3F60"/>
    <w:rsid w:val="005E6466"/>
    <w:rsid w:val="005E64D7"/>
    <w:rsid w:val="005E6D93"/>
    <w:rsid w:val="005E7DD2"/>
    <w:rsid w:val="005F0B30"/>
    <w:rsid w:val="005F1426"/>
    <w:rsid w:val="005F345D"/>
    <w:rsid w:val="005F489C"/>
    <w:rsid w:val="005F5845"/>
    <w:rsid w:val="005F656B"/>
    <w:rsid w:val="005F6AF5"/>
    <w:rsid w:val="005F7836"/>
    <w:rsid w:val="00600021"/>
    <w:rsid w:val="00601068"/>
    <w:rsid w:val="00601947"/>
    <w:rsid w:val="006019A9"/>
    <w:rsid w:val="0060226A"/>
    <w:rsid w:val="00602D85"/>
    <w:rsid w:val="006037B3"/>
    <w:rsid w:val="00603B14"/>
    <w:rsid w:val="00604042"/>
    <w:rsid w:val="00604B53"/>
    <w:rsid w:val="00610C6D"/>
    <w:rsid w:val="00610CEF"/>
    <w:rsid w:val="006114E7"/>
    <w:rsid w:val="006122C5"/>
    <w:rsid w:val="00612F33"/>
    <w:rsid w:val="00613EA2"/>
    <w:rsid w:val="006144D8"/>
    <w:rsid w:val="00615A68"/>
    <w:rsid w:val="00616151"/>
    <w:rsid w:val="00621DDA"/>
    <w:rsid w:val="00622B28"/>
    <w:rsid w:val="0062322B"/>
    <w:rsid w:val="006238E0"/>
    <w:rsid w:val="00624249"/>
    <w:rsid w:val="0062542B"/>
    <w:rsid w:val="00627005"/>
    <w:rsid w:val="00627346"/>
    <w:rsid w:val="00627C3C"/>
    <w:rsid w:val="00627C83"/>
    <w:rsid w:val="006307A2"/>
    <w:rsid w:val="0063195E"/>
    <w:rsid w:val="00631B19"/>
    <w:rsid w:val="00632A49"/>
    <w:rsid w:val="006366AA"/>
    <w:rsid w:val="00636B26"/>
    <w:rsid w:val="00636EBA"/>
    <w:rsid w:val="0063756A"/>
    <w:rsid w:val="00637613"/>
    <w:rsid w:val="00641486"/>
    <w:rsid w:val="00642A91"/>
    <w:rsid w:val="00643B2C"/>
    <w:rsid w:val="00643FED"/>
    <w:rsid w:val="00645515"/>
    <w:rsid w:val="00647EF4"/>
    <w:rsid w:val="006505A5"/>
    <w:rsid w:val="00651912"/>
    <w:rsid w:val="00651926"/>
    <w:rsid w:val="006529A6"/>
    <w:rsid w:val="006532EC"/>
    <w:rsid w:val="00653D10"/>
    <w:rsid w:val="0065445F"/>
    <w:rsid w:val="006549A3"/>
    <w:rsid w:val="006559AB"/>
    <w:rsid w:val="00655C0A"/>
    <w:rsid w:val="00656B64"/>
    <w:rsid w:val="00661320"/>
    <w:rsid w:val="006627E5"/>
    <w:rsid w:val="006628BA"/>
    <w:rsid w:val="00663261"/>
    <w:rsid w:val="00663E00"/>
    <w:rsid w:val="006647A1"/>
    <w:rsid w:val="00665293"/>
    <w:rsid w:val="00666CF6"/>
    <w:rsid w:val="0066722D"/>
    <w:rsid w:val="00667937"/>
    <w:rsid w:val="00670B00"/>
    <w:rsid w:val="00672011"/>
    <w:rsid w:val="00672DDF"/>
    <w:rsid w:val="00672EE7"/>
    <w:rsid w:val="006737F5"/>
    <w:rsid w:val="00674534"/>
    <w:rsid w:val="006757D6"/>
    <w:rsid w:val="006762A0"/>
    <w:rsid w:val="00676371"/>
    <w:rsid w:val="00676B90"/>
    <w:rsid w:val="006772B0"/>
    <w:rsid w:val="00677D06"/>
    <w:rsid w:val="006808E7"/>
    <w:rsid w:val="00680911"/>
    <w:rsid w:val="00680F34"/>
    <w:rsid w:val="0068207B"/>
    <w:rsid w:val="00683057"/>
    <w:rsid w:val="006836BF"/>
    <w:rsid w:val="00684CBF"/>
    <w:rsid w:val="0068521F"/>
    <w:rsid w:val="006857B5"/>
    <w:rsid w:val="00685ED2"/>
    <w:rsid w:val="006905A3"/>
    <w:rsid w:val="00691E32"/>
    <w:rsid w:val="00693525"/>
    <w:rsid w:val="00694A87"/>
    <w:rsid w:val="00694DCE"/>
    <w:rsid w:val="00695697"/>
    <w:rsid w:val="00695C95"/>
    <w:rsid w:val="00696326"/>
    <w:rsid w:val="0069669C"/>
    <w:rsid w:val="00696A6F"/>
    <w:rsid w:val="00697771"/>
    <w:rsid w:val="006A04CF"/>
    <w:rsid w:val="006A09FD"/>
    <w:rsid w:val="006A0DB6"/>
    <w:rsid w:val="006A1C10"/>
    <w:rsid w:val="006A1E05"/>
    <w:rsid w:val="006A1E6C"/>
    <w:rsid w:val="006A2500"/>
    <w:rsid w:val="006A25BA"/>
    <w:rsid w:val="006A25ED"/>
    <w:rsid w:val="006A3714"/>
    <w:rsid w:val="006A534E"/>
    <w:rsid w:val="006A5F55"/>
    <w:rsid w:val="006A7055"/>
    <w:rsid w:val="006A75CF"/>
    <w:rsid w:val="006A7602"/>
    <w:rsid w:val="006A782C"/>
    <w:rsid w:val="006A782F"/>
    <w:rsid w:val="006B00FC"/>
    <w:rsid w:val="006B0B98"/>
    <w:rsid w:val="006B1A7D"/>
    <w:rsid w:val="006B22AD"/>
    <w:rsid w:val="006B2CC4"/>
    <w:rsid w:val="006B3570"/>
    <w:rsid w:val="006B37CB"/>
    <w:rsid w:val="006B467D"/>
    <w:rsid w:val="006B4737"/>
    <w:rsid w:val="006B578D"/>
    <w:rsid w:val="006B658C"/>
    <w:rsid w:val="006B6F27"/>
    <w:rsid w:val="006B74CD"/>
    <w:rsid w:val="006B74FD"/>
    <w:rsid w:val="006B7747"/>
    <w:rsid w:val="006B7898"/>
    <w:rsid w:val="006B7ACD"/>
    <w:rsid w:val="006C1822"/>
    <w:rsid w:val="006C2F67"/>
    <w:rsid w:val="006C3A25"/>
    <w:rsid w:val="006C4EE7"/>
    <w:rsid w:val="006C5460"/>
    <w:rsid w:val="006C54D1"/>
    <w:rsid w:val="006C59FE"/>
    <w:rsid w:val="006C6068"/>
    <w:rsid w:val="006C6E36"/>
    <w:rsid w:val="006D0696"/>
    <w:rsid w:val="006D0D76"/>
    <w:rsid w:val="006D1331"/>
    <w:rsid w:val="006D1AC1"/>
    <w:rsid w:val="006D21DC"/>
    <w:rsid w:val="006D2548"/>
    <w:rsid w:val="006D286D"/>
    <w:rsid w:val="006D32E1"/>
    <w:rsid w:val="006D35BC"/>
    <w:rsid w:val="006D36F9"/>
    <w:rsid w:val="006D447E"/>
    <w:rsid w:val="006D4FDF"/>
    <w:rsid w:val="006D5519"/>
    <w:rsid w:val="006D6022"/>
    <w:rsid w:val="006D62E5"/>
    <w:rsid w:val="006D6B88"/>
    <w:rsid w:val="006D7681"/>
    <w:rsid w:val="006D7ECF"/>
    <w:rsid w:val="006E0134"/>
    <w:rsid w:val="006E0DC7"/>
    <w:rsid w:val="006E11DE"/>
    <w:rsid w:val="006E16DE"/>
    <w:rsid w:val="006E1772"/>
    <w:rsid w:val="006E226D"/>
    <w:rsid w:val="006E3061"/>
    <w:rsid w:val="006E3152"/>
    <w:rsid w:val="006E42B2"/>
    <w:rsid w:val="006E556C"/>
    <w:rsid w:val="006E63EF"/>
    <w:rsid w:val="006E6D0D"/>
    <w:rsid w:val="006F0567"/>
    <w:rsid w:val="006F068F"/>
    <w:rsid w:val="006F0DDB"/>
    <w:rsid w:val="006F1ABC"/>
    <w:rsid w:val="006F292A"/>
    <w:rsid w:val="006F2A81"/>
    <w:rsid w:val="006F48F5"/>
    <w:rsid w:val="006F4AE5"/>
    <w:rsid w:val="006F4BD4"/>
    <w:rsid w:val="006F5D23"/>
    <w:rsid w:val="006F6C30"/>
    <w:rsid w:val="006F6FE7"/>
    <w:rsid w:val="006F72E3"/>
    <w:rsid w:val="00700357"/>
    <w:rsid w:val="00700AF6"/>
    <w:rsid w:val="007012C3"/>
    <w:rsid w:val="0070220D"/>
    <w:rsid w:val="007025B1"/>
    <w:rsid w:val="00702F36"/>
    <w:rsid w:val="007031EB"/>
    <w:rsid w:val="00703ED6"/>
    <w:rsid w:val="007054DB"/>
    <w:rsid w:val="00705A60"/>
    <w:rsid w:val="00706985"/>
    <w:rsid w:val="00707666"/>
    <w:rsid w:val="007079C6"/>
    <w:rsid w:val="00710861"/>
    <w:rsid w:val="00710C8B"/>
    <w:rsid w:val="007118C0"/>
    <w:rsid w:val="00712388"/>
    <w:rsid w:val="00712DC4"/>
    <w:rsid w:val="00713CE7"/>
    <w:rsid w:val="007146E0"/>
    <w:rsid w:val="00714A4D"/>
    <w:rsid w:val="00715396"/>
    <w:rsid w:val="007168C3"/>
    <w:rsid w:val="007177BD"/>
    <w:rsid w:val="00717937"/>
    <w:rsid w:val="00717FDC"/>
    <w:rsid w:val="007209A0"/>
    <w:rsid w:val="007213EC"/>
    <w:rsid w:val="007216F7"/>
    <w:rsid w:val="00722BFE"/>
    <w:rsid w:val="00725DE8"/>
    <w:rsid w:val="00725F8F"/>
    <w:rsid w:val="00726163"/>
    <w:rsid w:val="007274B2"/>
    <w:rsid w:val="00727D28"/>
    <w:rsid w:val="00731B0B"/>
    <w:rsid w:val="00731F55"/>
    <w:rsid w:val="0073272E"/>
    <w:rsid w:val="007329F0"/>
    <w:rsid w:val="00733B61"/>
    <w:rsid w:val="007344FC"/>
    <w:rsid w:val="00735AE5"/>
    <w:rsid w:val="00735B76"/>
    <w:rsid w:val="00737214"/>
    <w:rsid w:val="0074128D"/>
    <w:rsid w:val="0074188F"/>
    <w:rsid w:val="007424DA"/>
    <w:rsid w:val="0074253E"/>
    <w:rsid w:val="007431F8"/>
    <w:rsid w:val="0074357C"/>
    <w:rsid w:val="00743C9E"/>
    <w:rsid w:val="00744C03"/>
    <w:rsid w:val="00745BB5"/>
    <w:rsid w:val="00745DB4"/>
    <w:rsid w:val="007504B6"/>
    <w:rsid w:val="00751298"/>
    <w:rsid w:val="00752ACC"/>
    <w:rsid w:val="00753D31"/>
    <w:rsid w:val="00754A11"/>
    <w:rsid w:val="00754C9D"/>
    <w:rsid w:val="0075683A"/>
    <w:rsid w:val="00757142"/>
    <w:rsid w:val="00757250"/>
    <w:rsid w:val="00757A24"/>
    <w:rsid w:val="007607F6"/>
    <w:rsid w:val="00760A65"/>
    <w:rsid w:val="00760BC0"/>
    <w:rsid w:val="00760CA0"/>
    <w:rsid w:val="00761959"/>
    <w:rsid w:val="00762AA5"/>
    <w:rsid w:val="00763771"/>
    <w:rsid w:val="0076467F"/>
    <w:rsid w:val="007657F9"/>
    <w:rsid w:val="00766272"/>
    <w:rsid w:val="00766309"/>
    <w:rsid w:val="00766605"/>
    <w:rsid w:val="007676A3"/>
    <w:rsid w:val="00767A1C"/>
    <w:rsid w:val="00770341"/>
    <w:rsid w:val="00771FBD"/>
    <w:rsid w:val="00772171"/>
    <w:rsid w:val="00772754"/>
    <w:rsid w:val="00772A03"/>
    <w:rsid w:val="00772C3A"/>
    <w:rsid w:val="00773034"/>
    <w:rsid w:val="007736EC"/>
    <w:rsid w:val="0077385A"/>
    <w:rsid w:val="007746B2"/>
    <w:rsid w:val="00774C2E"/>
    <w:rsid w:val="007758A9"/>
    <w:rsid w:val="00775F56"/>
    <w:rsid w:val="00776312"/>
    <w:rsid w:val="00776D75"/>
    <w:rsid w:val="00781C40"/>
    <w:rsid w:val="00782DE7"/>
    <w:rsid w:val="0078365A"/>
    <w:rsid w:val="00785721"/>
    <w:rsid w:val="00786103"/>
    <w:rsid w:val="00786447"/>
    <w:rsid w:val="007908FE"/>
    <w:rsid w:val="007911AA"/>
    <w:rsid w:val="00791869"/>
    <w:rsid w:val="007938AD"/>
    <w:rsid w:val="00794FED"/>
    <w:rsid w:val="007954EB"/>
    <w:rsid w:val="00795537"/>
    <w:rsid w:val="00796FD1"/>
    <w:rsid w:val="00797488"/>
    <w:rsid w:val="007A1782"/>
    <w:rsid w:val="007A29F0"/>
    <w:rsid w:val="007A2A81"/>
    <w:rsid w:val="007A3482"/>
    <w:rsid w:val="007A3794"/>
    <w:rsid w:val="007A4529"/>
    <w:rsid w:val="007A5189"/>
    <w:rsid w:val="007A59F8"/>
    <w:rsid w:val="007A5A25"/>
    <w:rsid w:val="007A64FA"/>
    <w:rsid w:val="007A69B8"/>
    <w:rsid w:val="007A700F"/>
    <w:rsid w:val="007B1641"/>
    <w:rsid w:val="007B2AD9"/>
    <w:rsid w:val="007B39C2"/>
    <w:rsid w:val="007B442F"/>
    <w:rsid w:val="007B74F7"/>
    <w:rsid w:val="007B752B"/>
    <w:rsid w:val="007C20E3"/>
    <w:rsid w:val="007C254E"/>
    <w:rsid w:val="007C2E9B"/>
    <w:rsid w:val="007C32F1"/>
    <w:rsid w:val="007C357B"/>
    <w:rsid w:val="007C366D"/>
    <w:rsid w:val="007C38E5"/>
    <w:rsid w:val="007C397A"/>
    <w:rsid w:val="007C504B"/>
    <w:rsid w:val="007C507A"/>
    <w:rsid w:val="007C5B55"/>
    <w:rsid w:val="007C5EDE"/>
    <w:rsid w:val="007C67C4"/>
    <w:rsid w:val="007C6EDF"/>
    <w:rsid w:val="007C7E34"/>
    <w:rsid w:val="007D19CC"/>
    <w:rsid w:val="007D1C3F"/>
    <w:rsid w:val="007D2FF7"/>
    <w:rsid w:val="007D335C"/>
    <w:rsid w:val="007D3A02"/>
    <w:rsid w:val="007D4E98"/>
    <w:rsid w:val="007D5182"/>
    <w:rsid w:val="007D5D4C"/>
    <w:rsid w:val="007D6BD8"/>
    <w:rsid w:val="007D74B8"/>
    <w:rsid w:val="007E1436"/>
    <w:rsid w:val="007E148F"/>
    <w:rsid w:val="007E2D24"/>
    <w:rsid w:val="007E3C5F"/>
    <w:rsid w:val="007E3CAE"/>
    <w:rsid w:val="007E3E00"/>
    <w:rsid w:val="007E3E50"/>
    <w:rsid w:val="007E5856"/>
    <w:rsid w:val="007E5D81"/>
    <w:rsid w:val="007E5ECE"/>
    <w:rsid w:val="007E61A5"/>
    <w:rsid w:val="007E6555"/>
    <w:rsid w:val="007E79D7"/>
    <w:rsid w:val="007F04A0"/>
    <w:rsid w:val="007F089D"/>
    <w:rsid w:val="007F0E7A"/>
    <w:rsid w:val="007F2F54"/>
    <w:rsid w:val="007F341D"/>
    <w:rsid w:val="007F3E0C"/>
    <w:rsid w:val="007F4392"/>
    <w:rsid w:val="007F54AD"/>
    <w:rsid w:val="007F69EC"/>
    <w:rsid w:val="007F7BE7"/>
    <w:rsid w:val="008002EA"/>
    <w:rsid w:val="00801059"/>
    <w:rsid w:val="00801686"/>
    <w:rsid w:val="008018E7"/>
    <w:rsid w:val="0080254D"/>
    <w:rsid w:val="0080349C"/>
    <w:rsid w:val="008039A6"/>
    <w:rsid w:val="00804680"/>
    <w:rsid w:val="008049AD"/>
    <w:rsid w:val="00804D2B"/>
    <w:rsid w:val="008070B3"/>
    <w:rsid w:val="008079A2"/>
    <w:rsid w:val="00810C04"/>
    <w:rsid w:val="00811E38"/>
    <w:rsid w:val="008131D3"/>
    <w:rsid w:val="00813E26"/>
    <w:rsid w:val="00813F7A"/>
    <w:rsid w:val="00814163"/>
    <w:rsid w:val="00814965"/>
    <w:rsid w:val="00814C36"/>
    <w:rsid w:val="00815A74"/>
    <w:rsid w:val="008171F6"/>
    <w:rsid w:val="00817D3B"/>
    <w:rsid w:val="0082027F"/>
    <w:rsid w:val="00820DA8"/>
    <w:rsid w:val="008210DE"/>
    <w:rsid w:val="00822864"/>
    <w:rsid w:val="00824485"/>
    <w:rsid w:val="00824B6C"/>
    <w:rsid w:val="00825A70"/>
    <w:rsid w:val="0082743B"/>
    <w:rsid w:val="008278AE"/>
    <w:rsid w:val="008300E4"/>
    <w:rsid w:val="008302C7"/>
    <w:rsid w:val="00830519"/>
    <w:rsid w:val="00830577"/>
    <w:rsid w:val="00830B06"/>
    <w:rsid w:val="00831C64"/>
    <w:rsid w:val="0083259A"/>
    <w:rsid w:val="00833E9E"/>
    <w:rsid w:val="008357BD"/>
    <w:rsid w:val="00836C44"/>
    <w:rsid w:val="00837C98"/>
    <w:rsid w:val="00841CFF"/>
    <w:rsid w:val="008424A4"/>
    <w:rsid w:val="00842797"/>
    <w:rsid w:val="008438E3"/>
    <w:rsid w:val="00843B33"/>
    <w:rsid w:val="00845601"/>
    <w:rsid w:val="00845949"/>
    <w:rsid w:val="0084789E"/>
    <w:rsid w:val="00847F7B"/>
    <w:rsid w:val="008503AE"/>
    <w:rsid w:val="00850646"/>
    <w:rsid w:val="008506DD"/>
    <w:rsid w:val="00850748"/>
    <w:rsid w:val="0085125E"/>
    <w:rsid w:val="00851E9F"/>
    <w:rsid w:val="0085303E"/>
    <w:rsid w:val="008530DE"/>
    <w:rsid w:val="00853D56"/>
    <w:rsid w:val="00853DC6"/>
    <w:rsid w:val="00854A46"/>
    <w:rsid w:val="00855739"/>
    <w:rsid w:val="00855CB2"/>
    <w:rsid w:val="008568D7"/>
    <w:rsid w:val="00856A1C"/>
    <w:rsid w:val="00856B2B"/>
    <w:rsid w:val="00857CEE"/>
    <w:rsid w:val="00860A76"/>
    <w:rsid w:val="008619E9"/>
    <w:rsid w:val="00861A24"/>
    <w:rsid w:val="00861D08"/>
    <w:rsid w:val="008624FB"/>
    <w:rsid w:val="008627D2"/>
    <w:rsid w:val="008643FF"/>
    <w:rsid w:val="0086468B"/>
    <w:rsid w:val="00864E20"/>
    <w:rsid w:val="00865420"/>
    <w:rsid w:val="0086548C"/>
    <w:rsid w:val="00865804"/>
    <w:rsid w:val="008667DD"/>
    <w:rsid w:val="00866C23"/>
    <w:rsid w:val="00867052"/>
    <w:rsid w:val="00867505"/>
    <w:rsid w:val="0086779C"/>
    <w:rsid w:val="00870D4A"/>
    <w:rsid w:val="008721AB"/>
    <w:rsid w:val="00872737"/>
    <w:rsid w:val="00872C51"/>
    <w:rsid w:val="008740A8"/>
    <w:rsid w:val="00875E33"/>
    <w:rsid w:val="008765FF"/>
    <w:rsid w:val="008766B4"/>
    <w:rsid w:val="00877B46"/>
    <w:rsid w:val="008800A1"/>
    <w:rsid w:val="00881192"/>
    <w:rsid w:val="00881F09"/>
    <w:rsid w:val="00881F98"/>
    <w:rsid w:val="0088201C"/>
    <w:rsid w:val="00885145"/>
    <w:rsid w:val="008855E6"/>
    <w:rsid w:val="00885948"/>
    <w:rsid w:val="00885EC6"/>
    <w:rsid w:val="008861DB"/>
    <w:rsid w:val="00890858"/>
    <w:rsid w:val="00891420"/>
    <w:rsid w:val="0089166D"/>
    <w:rsid w:val="00894735"/>
    <w:rsid w:val="00895F60"/>
    <w:rsid w:val="00897827"/>
    <w:rsid w:val="00897970"/>
    <w:rsid w:val="00897BB0"/>
    <w:rsid w:val="008A00F2"/>
    <w:rsid w:val="008A01D7"/>
    <w:rsid w:val="008A0C17"/>
    <w:rsid w:val="008A15B0"/>
    <w:rsid w:val="008A2099"/>
    <w:rsid w:val="008A29F2"/>
    <w:rsid w:val="008A2C12"/>
    <w:rsid w:val="008A368D"/>
    <w:rsid w:val="008A3E7C"/>
    <w:rsid w:val="008A3F3E"/>
    <w:rsid w:val="008A6F0D"/>
    <w:rsid w:val="008A7E83"/>
    <w:rsid w:val="008B11C8"/>
    <w:rsid w:val="008B29B1"/>
    <w:rsid w:val="008B347B"/>
    <w:rsid w:val="008B3BC4"/>
    <w:rsid w:val="008B4ECF"/>
    <w:rsid w:val="008B648B"/>
    <w:rsid w:val="008B73E1"/>
    <w:rsid w:val="008C0D1E"/>
    <w:rsid w:val="008C2594"/>
    <w:rsid w:val="008C4E5A"/>
    <w:rsid w:val="008C692D"/>
    <w:rsid w:val="008C6C7F"/>
    <w:rsid w:val="008C6C82"/>
    <w:rsid w:val="008C7F11"/>
    <w:rsid w:val="008D0C56"/>
    <w:rsid w:val="008D11CB"/>
    <w:rsid w:val="008D4476"/>
    <w:rsid w:val="008D539C"/>
    <w:rsid w:val="008D567D"/>
    <w:rsid w:val="008D622A"/>
    <w:rsid w:val="008E02A4"/>
    <w:rsid w:val="008E0591"/>
    <w:rsid w:val="008E1F59"/>
    <w:rsid w:val="008E232D"/>
    <w:rsid w:val="008E28B8"/>
    <w:rsid w:val="008E3487"/>
    <w:rsid w:val="008E5A13"/>
    <w:rsid w:val="008E5F0E"/>
    <w:rsid w:val="008E6360"/>
    <w:rsid w:val="008E6817"/>
    <w:rsid w:val="008E6D24"/>
    <w:rsid w:val="008F03ED"/>
    <w:rsid w:val="008F0CE9"/>
    <w:rsid w:val="008F1718"/>
    <w:rsid w:val="008F1FAB"/>
    <w:rsid w:val="008F3378"/>
    <w:rsid w:val="008F47F3"/>
    <w:rsid w:val="008F5B53"/>
    <w:rsid w:val="008F614C"/>
    <w:rsid w:val="008F6150"/>
    <w:rsid w:val="00900752"/>
    <w:rsid w:val="00901CE5"/>
    <w:rsid w:val="009022E0"/>
    <w:rsid w:val="00902747"/>
    <w:rsid w:val="00903906"/>
    <w:rsid w:val="00904FFE"/>
    <w:rsid w:val="009055B2"/>
    <w:rsid w:val="009057B5"/>
    <w:rsid w:val="00905932"/>
    <w:rsid w:val="00905AD1"/>
    <w:rsid w:val="00907377"/>
    <w:rsid w:val="009073D0"/>
    <w:rsid w:val="00907FF5"/>
    <w:rsid w:val="009107A0"/>
    <w:rsid w:val="009115DE"/>
    <w:rsid w:val="009120C3"/>
    <w:rsid w:val="00914A51"/>
    <w:rsid w:val="00915073"/>
    <w:rsid w:val="009150B5"/>
    <w:rsid w:val="009155D5"/>
    <w:rsid w:val="00915D44"/>
    <w:rsid w:val="00915DA9"/>
    <w:rsid w:val="00915F82"/>
    <w:rsid w:val="00916A9C"/>
    <w:rsid w:val="009174F7"/>
    <w:rsid w:val="009177C8"/>
    <w:rsid w:val="0092001B"/>
    <w:rsid w:val="0092058C"/>
    <w:rsid w:val="00920900"/>
    <w:rsid w:val="00920C3B"/>
    <w:rsid w:val="00920DE3"/>
    <w:rsid w:val="00922001"/>
    <w:rsid w:val="0092294C"/>
    <w:rsid w:val="00922B28"/>
    <w:rsid w:val="009254FC"/>
    <w:rsid w:val="00925978"/>
    <w:rsid w:val="00926691"/>
    <w:rsid w:val="0092749A"/>
    <w:rsid w:val="0093043B"/>
    <w:rsid w:val="009304E3"/>
    <w:rsid w:val="009306D2"/>
    <w:rsid w:val="009308B6"/>
    <w:rsid w:val="009312E3"/>
    <w:rsid w:val="00931D46"/>
    <w:rsid w:val="00932A5B"/>
    <w:rsid w:val="00932C76"/>
    <w:rsid w:val="00934C85"/>
    <w:rsid w:val="009359E9"/>
    <w:rsid w:val="00936639"/>
    <w:rsid w:val="00937348"/>
    <w:rsid w:val="00937D39"/>
    <w:rsid w:val="009403C9"/>
    <w:rsid w:val="00940625"/>
    <w:rsid w:val="009407D3"/>
    <w:rsid w:val="0094080C"/>
    <w:rsid w:val="00942622"/>
    <w:rsid w:val="00942A20"/>
    <w:rsid w:val="00943169"/>
    <w:rsid w:val="00943CAA"/>
    <w:rsid w:val="0094499A"/>
    <w:rsid w:val="00944C0D"/>
    <w:rsid w:val="009459B3"/>
    <w:rsid w:val="00947851"/>
    <w:rsid w:val="00947B3F"/>
    <w:rsid w:val="00950789"/>
    <w:rsid w:val="00950ADA"/>
    <w:rsid w:val="00950EEA"/>
    <w:rsid w:val="00951F22"/>
    <w:rsid w:val="00953F5E"/>
    <w:rsid w:val="009541DD"/>
    <w:rsid w:val="009558EE"/>
    <w:rsid w:val="00955C80"/>
    <w:rsid w:val="00955CC5"/>
    <w:rsid w:val="009563D3"/>
    <w:rsid w:val="00960297"/>
    <w:rsid w:val="0096036B"/>
    <w:rsid w:val="00960853"/>
    <w:rsid w:val="009611E4"/>
    <w:rsid w:val="00961DEA"/>
    <w:rsid w:val="0096245D"/>
    <w:rsid w:val="0096288A"/>
    <w:rsid w:val="00962B59"/>
    <w:rsid w:val="0096302E"/>
    <w:rsid w:val="009632C8"/>
    <w:rsid w:val="00964152"/>
    <w:rsid w:val="009643FE"/>
    <w:rsid w:val="00965BE9"/>
    <w:rsid w:val="00967057"/>
    <w:rsid w:val="009670CC"/>
    <w:rsid w:val="0097017E"/>
    <w:rsid w:val="00970F1A"/>
    <w:rsid w:val="00970F43"/>
    <w:rsid w:val="00971481"/>
    <w:rsid w:val="00971862"/>
    <w:rsid w:val="009718B8"/>
    <w:rsid w:val="00971997"/>
    <w:rsid w:val="00971CFA"/>
    <w:rsid w:val="009720FF"/>
    <w:rsid w:val="00972481"/>
    <w:rsid w:val="00975360"/>
    <w:rsid w:val="00975BCD"/>
    <w:rsid w:val="00976448"/>
    <w:rsid w:val="00976B2C"/>
    <w:rsid w:val="00976C0C"/>
    <w:rsid w:val="00977FDD"/>
    <w:rsid w:val="00980FDA"/>
    <w:rsid w:val="009823B4"/>
    <w:rsid w:val="009829DC"/>
    <w:rsid w:val="00983318"/>
    <w:rsid w:val="009837C3"/>
    <w:rsid w:val="0098410E"/>
    <w:rsid w:val="009846B9"/>
    <w:rsid w:val="009877E2"/>
    <w:rsid w:val="00990591"/>
    <w:rsid w:val="00990894"/>
    <w:rsid w:val="00990968"/>
    <w:rsid w:val="009914EF"/>
    <w:rsid w:val="0099196E"/>
    <w:rsid w:val="00993A80"/>
    <w:rsid w:val="009943EA"/>
    <w:rsid w:val="009944E4"/>
    <w:rsid w:val="00994E3D"/>
    <w:rsid w:val="009953F1"/>
    <w:rsid w:val="00996581"/>
    <w:rsid w:val="00996986"/>
    <w:rsid w:val="00997408"/>
    <w:rsid w:val="0099785A"/>
    <w:rsid w:val="00997B37"/>
    <w:rsid w:val="009A1283"/>
    <w:rsid w:val="009A13D6"/>
    <w:rsid w:val="009A1878"/>
    <w:rsid w:val="009A1DD8"/>
    <w:rsid w:val="009A1FDC"/>
    <w:rsid w:val="009A2EDD"/>
    <w:rsid w:val="009A3A88"/>
    <w:rsid w:val="009A3C75"/>
    <w:rsid w:val="009A3FE4"/>
    <w:rsid w:val="009A4560"/>
    <w:rsid w:val="009A5AB4"/>
    <w:rsid w:val="009A6550"/>
    <w:rsid w:val="009A6FB8"/>
    <w:rsid w:val="009A7C4C"/>
    <w:rsid w:val="009B1B20"/>
    <w:rsid w:val="009B214B"/>
    <w:rsid w:val="009B38DE"/>
    <w:rsid w:val="009B456D"/>
    <w:rsid w:val="009B6E51"/>
    <w:rsid w:val="009B6F98"/>
    <w:rsid w:val="009B7AF2"/>
    <w:rsid w:val="009C0085"/>
    <w:rsid w:val="009C03E4"/>
    <w:rsid w:val="009C239C"/>
    <w:rsid w:val="009C249F"/>
    <w:rsid w:val="009C264B"/>
    <w:rsid w:val="009C2BFE"/>
    <w:rsid w:val="009C307C"/>
    <w:rsid w:val="009C311E"/>
    <w:rsid w:val="009C372B"/>
    <w:rsid w:val="009C3CB6"/>
    <w:rsid w:val="009C436B"/>
    <w:rsid w:val="009C5494"/>
    <w:rsid w:val="009C581F"/>
    <w:rsid w:val="009C587A"/>
    <w:rsid w:val="009C7070"/>
    <w:rsid w:val="009C777E"/>
    <w:rsid w:val="009C7AE6"/>
    <w:rsid w:val="009C7E87"/>
    <w:rsid w:val="009D0306"/>
    <w:rsid w:val="009D04B1"/>
    <w:rsid w:val="009D0656"/>
    <w:rsid w:val="009D0E2F"/>
    <w:rsid w:val="009D150F"/>
    <w:rsid w:val="009D2AAA"/>
    <w:rsid w:val="009D2E81"/>
    <w:rsid w:val="009D2F69"/>
    <w:rsid w:val="009D2FAF"/>
    <w:rsid w:val="009D3139"/>
    <w:rsid w:val="009D380E"/>
    <w:rsid w:val="009D3E7F"/>
    <w:rsid w:val="009D4D6B"/>
    <w:rsid w:val="009D5126"/>
    <w:rsid w:val="009D5681"/>
    <w:rsid w:val="009D5F01"/>
    <w:rsid w:val="009D6EC9"/>
    <w:rsid w:val="009D73BA"/>
    <w:rsid w:val="009D7C08"/>
    <w:rsid w:val="009E4856"/>
    <w:rsid w:val="009E4B96"/>
    <w:rsid w:val="009E5093"/>
    <w:rsid w:val="009E5345"/>
    <w:rsid w:val="009E6658"/>
    <w:rsid w:val="009E7A11"/>
    <w:rsid w:val="009F0110"/>
    <w:rsid w:val="009F03FA"/>
    <w:rsid w:val="009F1186"/>
    <w:rsid w:val="009F1A91"/>
    <w:rsid w:val="009F1C8A"/>
    <w:rsid w:val="009F23B9"/>
    <w:rsid w:val="009F23F6"/>
    <w:rsid w:val="009F2414"/>
    <w:rsid w:val="009F2B5B"/>
    <w:rsid w:val="009F2F08"/>
    <w:rsid w:val="009F2F2C"/>
    <w:rsid w:val="009F3AAF"/>
    <w:rsid w:val="009F5269"/>
    <w:rsid w:val="009F5486"/>
    <w:rsid w:val="009F59B4"/>
    <w:rsid w:val="009F6151"/>
    <w:rsid w:val="009F6401"/>
    <w:rsid w:val="009F6A33"/>
    <w:rsid w:val="009F6EB3"/>
    <w:rsid w:val="009F7138"/>
    <w:rsid w:val="009F794A"/>
    <w:rsid w:val="009F7AFF"/>
    <w:rsid w:val="00A007E9"/>
    <w:rsid w:val="00A009D4"/>
    <w:rsid w:val="00A00A09"/>
    <w:rsid w:val="00A00CE1"/>
    <w:rsid w:val="00A00DE6"/>
    <w:rsid w:val="00A014D1"/>
    <w:rsid w:val="00A01772"/>
    <w:rsid w:val="00A01D90"/>
    <w:rsid w:val="00A01E37"/>
    <w:rsid w:val="00A03179"/>
    <w:rsid w:val="00A0405E"/>
    <w:rsid w:val="00A045E4"/>
    <w:rsid w:val="00A046C9"/>
    <w:rsid w:val="00A0515A"/>
    <w:rsid w:val="00A06720"/>
    <w:rsid w:val="00A06884"/>
    <w:rsid w:val="00A06979"/>
    <w:rsid w:val="00A07AF8"/>
    <w:rsid w:val="00A109FB"/>
    <w:rsid w:val="00A1244F"/>
    <w:rsid w:val="00A124C8"/>
    <w:rsid w:val="00A12C6B"/>
    <w:rsid w:val="00A13058"/>
    <w:rsid w:val="00A13F2B"/>
    <w:rsid w:val="00A1494B"/>
    <w:rsid w:val="00A15296"/>
    <w:rsid w:val="00A1571F"/>
    <w:rsid w:val="00A169F8"/>
    <w:rsid w:val="00A178F7"/>
    <w:rsid w:val="00A2078D"/>
    <w:rsid w:val="00A21BDA"/>
    <w:rsid w:val="00A22218"/>
    <w:rsid w:val="00A22D17"/>
    <w:rsid w:val="00A22E8B"/>
    <w:rsid w:val="00A249AB"/>
    <w:rsid w:val="00A24B81"/>
    <w:rsid w:val="00A24E2F"/>
    <w:rsid w:val="00A25575"/>
    <w:rsid w:val="00A25CF9"/>
    <w:rsid w:val="00A264B4"/>
    <w:rsid w:val="00A26C67"/>
    <w:rsid w:val="00A27A16"/>
    <w:rsid w:val="00A30177"/>
    <w:rsid w:val="00A30459"/>
    <w:rsid w:val="00A30A65"/>
    <w:rsid w:val="00A30C88"/>
    <w:rsid w:val="00A31F54"/>
    <w:rsid w:val="00A32084"/>
    <w:rsid w:val="00A327C6"/>
    <w:rsid w:val="00A33475"/>
    <w:rsid w:val="00A3437F"/>
    <w:rsid w:val="00A34795"/>
    <w:rsid w:val="00A34907"/>
    <w:rsid w:val="00A4090F"/>
    <w:rsid w:val="00A41855"/>
    <w:rsid w:val="00A41AA9"/>
    <w:rsid w:val="00A42A99"/>
    <w:rsid w:val="00A437ED"/>
    <w:rsid w:val="00A43B97"/>
    <w:rsid w:val="00A447EB"/>
    <w:rsid w:val="00A4536C"/>
    <w:rsid w:val="00A46148"/>
    <w:rsid w:val="00A47338"/>
    <w:rsid w:val="00A5069E"/>
    <w:rsid w:val="00A50F3C"/>
    <w:rsid w:val="00A5129F"/>
    <w:rsid w:val="00A519C7"/>
    <w:rsid w:val="00A51C14"/>
    <w:rsid w:val="00A520FD"/>
    <w:rsid w:val="00A52137"/>
    <w:rsid w:val="00A522BE"/>
    <w:rsid w:val="00A52AC5"/>
    <w:rsid w:val="00A53F81"/>
    <w:rsid w:val="00A540BA"/>
    <w:rsid w:val="00A5547F"/>
    <w:rsid w:val="00A55624"/>
    <w:rsid w:val="00A55D79"/>
    <w:rsid w:val="00A56026"/>
    <w:rsid w:val="00A56B09"/>
    <w:rsid w:val="00A56C41"/>
    <w:rsid w:val="00A56D8F"/>
    <w:rsid w:val="00A570FB"/>
    <w:rsid w:val="00A571E1"/>
    <w:rsid w:val="00A57FF4"/>
    <w:rsid w:val="00A604C0"/>
    <w:rsid w:val="00A60828"/>
    <w:rsid w:val="00A61197"/>
    <w:rsid w:val="00A61209"/>
    <w:rsid w:val="00A61529"/>
    <w:rsid w:val="00A6338C"/>
    <w:rsid w:val="00A634D9"/>
    <w:rsid w:val="00A64027"/>
    <w:rsid w:val="00A643B7"/>
    <w:rsid w:val="00A65B14"/>
    <w:rsid w:val="00A65DDB"/>
    <w:rsid w:val="00A667EF"/>
    <w:rsid w:val="00A672B3"/>
    <w:rsid w:val="00A67DB0"/>
    <w:rsid w:val="00A70F02"/>
    <w:rsid w:val="00A71471"/>
    <w:rsid w:val="00A71B72"/>
    <w:rsid w:val="00A73AE2"/>
    <w:rsid w:val="00A73F02"/>
    <w:rsid w:val="00A73F64"/>
    <w:rsid w:val="00A74319"/>
    <w:rsid w:val="00A752C5"/>
    <w:rsid w:val="00A76414"/>
    <w:rsid w:val="00A768F4"/>
    <w:rsid w:val="00A76D50"/>
    <w:rsid w:val="00A81579"/>
    <w:rsid w:val="00A818EB"/>
    <w:rsid w:val="00A81DBE"/>
    <w:rsid w:val="00A82027"/>
    <w:rsid w:val="00A822C2"/>
    <w:rsid w:val="00A82846"/>
    <w:rsid w:val="00A82CA6"/>
    <w:rsid w:val="00A82D96"/>
    <w:rsid w:val="00A836D1"/>
    <w:rsid w:val="00A83E5D"/>
    <w:rsid w:val="00A857C3"/>
    <w:rsid w:val="00A86857"/>
    <w:rsid w:val="00A86D72"/>
    <w:rsid w:val="00A876BF"/>
    <w:rsid w:val="00A877B4"/>
    <w:rsid w:val="00A91AD2"/>
    <w:rsid w:val="00A92338"/>
    <w:rsid w:val="00A92501"/>
    <w:rsid w:val="00A92DB1"/>
    <w:rsid w:val="00A9337F"/>
    <w:rsid w:val="00A93755"/>
    <w:rsid w:val="00A939F4"/>
    <w:rsid w:val="00A93BBC"/>
    <w:rsid w:val="00A93F90"/>
    <w:rsid w:val="00A94AED"/>
    <w:rsid w:val="00A94CE1"/>
    <w:rsid w:val="00A94FF5"/>
    <w:rsid w:val="00A952B3"/>
    <w:rsid w:val="00A95468"/>
    <w:rsid w:val="00A95566"/>
    <w:rsid w:val="00A95BA0"/>
    <w:rsid w:val="00A965B4"/>
    <w:rsid w:val="00A965EF"/>
    <w:rsid w:val="00A968AC"/>
    <w:rsid w:val="00A9749E"/>
    <w:rsid w:val="00AA0B8C"/>
    <w:rsid w:val="00AA20E9"/>
    <w:rsid w:val="00AA3B45"/>
    <w:rsid w:val="00AA7C3F"/>
    <w:rsid w:val="00AB0B33"/>
    <w:rsid w:val="00AB0CC8"/>
    <w:rsid w:val="00AB0EF4"/>
    <w:rsid w:val="00AB1958"/>
    <w:rsid w:val="00AB1D06"/>
    <w:rsid w:val="00AB4442"/>
    <w:rsid w:val="00AB466E"/>
    <w:rsid w:val="00AB4D0C"/>
    <w:rsid w:val="00AB5FB8"/>
    <w:rsid w:val="00AB63E0"/>
    <w:rsid w:val="00AB718E"/>
    <w:rsid w:val="00AB7A08"/>
    <w:rsid w:val="00AC0529"/>
    <w:rsid w:val="00AC069E"/>
    <w:rsid w:val="00AC10E3"/>
    <w:rsid w:val="00AC1BF4"/>
    <w:rsid w:val="00AC1D7E"/>
    <w:rsid w:val="00AC275D"/>
    <w:rsid w:val="00AC343B"/>
    <w:rsid w:val="00AC383A"/>
    <w:rsid w:val="00AC3CF1"/>
    <w:rsid w:val="00AC5DC5"/>
    <w:rsid w:val="00AC5F63"/>
    <w:rsid w:val="00AC5FF8"/>
    <w:rsid w:val="00AC620F"/>
    <w:rsid w:val="00AC64F4"/>
    <w:rsid w:val="00AC6A28"/>
    <w:rsid w:val="00AC777E"/>
    <w:rsid w:val="00AD01EF"/>
    <w:rsid w:val="00AD0EB9"/>
    <w:rsid w:val="00AD2643"/>
    <w:rsid w:val="00AD27AF"/>
    <w:rsid w:val="00AD4BC4"/>
    <w:rsid w:val="00AD656E"/>
    <w:rsid w:val="00AD702C"/>
    <w:rsid w:val="00AD7DED"/>
    <w:rsid w:val="00AE0B4A"/>
    <w:rsid w:val="00AE0F97"/>
    <w:rsid w:val="00AE1669"/>
    <w:rsid w:val="00AE1E24"/>
    <w:rsid w:val="00AE1E4E"/>
    <w:rsid w:val="00AE2AEA"/>
    <w:rsid w:val="00AE2D70"/>
    <w:rsid w:val="00AE3328"/>
    <w:rsid w:val="00AE3331"/>
    <w:rsid w:val="00AE4E2D"/>
    <w:rsid w:val="00AE5196"/>
    <w:rsid w:val="00AE6851"/>
    <w:rsid w:val="00AE6CBF"/>
    <w:rsid w:val="00AE7553"/>
    <w:rsid w:val="00AF15CA"/>
    <w:rsid w:val="00AF208E"/>
    <w:rsid w:val="00AF2551"/>
    <w:rsid w:val="00AF3F0C"/>
    <w:rsid w:val="00AF45D8"/>
    <w:rsid w:val="00AF6C5A"/>
    <w:rsid w:val="00AF7521"/>
    <w:rsid w:val="00AF7BEC"/>
    <w:rsid w:val="00B00186"/>
    <w:rsid w:val="00B0120C"/>
    <w:rsid w:val="00B01F44"/>
    <w:rsid w:val="00B022C0"/>
    <w:rsid w:val="00B03043"/>
    <w:rsid w:val="00B041E8"/>
    <w:rsid w:val="00B045F7"/>
    <w:rsid w:val="00B046FB"/>
    <w:rsid w:val="00B04BE1"/>
    <w:rsid w:val="00B0607E"/>
    <w:rsid w:val="00B0619E"/>
    <w:rsid w:val="00B073C6"/>
    <w:rsid w:val="00B10DA4"/>
    <w:rsid w:val="00B11444"/>
    <w:rsid w:val="00B119D4"/>
    <w:rsid w:val="00B131D6"/>
    <w:rsid w:val="00B147CA"/>
    <w:rsid w:val="00B158CD"/>
    <w:rsid w:val="00B16B77"/>
    <w:rsid w:val="00B17D07"/>
    <w:rsid w:val="00B2137C"/>
    <w:rsid w:val="00B2188E"/>
    <w:rsid w:val="00B22C73"/>
    <w:rsid w:val="00B24823"/>
    <w:rsid w:val="00B2507E"/>
    <w:rsid w:val="00B2547A"/>
    <w:rsid w:val="00B2675B"/>
    <w:rsid w:val="00B26B9F"/>
    <w:rsid w:val="00B27310"/>
    <w:rsid w:val="00B276CB"/>
    <w:rsid w:val="00B27BFB"/>
    <w:rsid w:val="00B305AB"/>
    <w:rsid w:val="00B31104"/>
    <w:rsid w:val="00B32C54"/>
    <w:rsid w:val="00B33CE8"/>
    <w:rsid w:val="00B34C34"/>
    <w:rsid w:val="00B34F60"/>
    <w:rsid w:val="00B35933"/>
    <w:rsid w:val="00B359AE"/>
    <w:rsid w:val="00B36933"/>
    <w:rsid w:val="00B40DFE"/>
    <w:rsid w:val="00B412C1"/>
    <w:rsid w:val="00B42A46"/>
    <w:rsid w:val="00B43AA9"/>
    <w:rsid w:val="00B441ED"/>
    <w:rsid w:val="00B4470D"/>
    <w:rsid w:val="00B45244"/>
    <w:rsid w:val="00B45A85"/>
    <w:rsid w:val="00B46EB2"/>
    <w:rsid w:val="00B50894"/>
    <w:rsid w:val="00B51DEA"/>
    <w:rsid w:val="00B5247D"/>
    <w:rsid w:val="00B527D7"/>
    <w:rsid w:val="00B52813"/>
    <w:rsid w:val="00B5323B"/>
    <w:rsid w:val="00B5323C"/>
    <w:rsid w:val="00B53830"/>
    <w:rsid w:val="00B560D0"/>
    <w:rsid w:val="00B5692B"/>
    <w:rsid w:val="00B57AC3"/>
    <w:rsid w:val="00B61326"/>
    <w:rsid w:val="00B62A95"/>
    <w:rsid w:val="00B633E8"/>
    <w:rsid w:val="00B641D3"/>
    <w:rsid w:val="00B64240"/>
    <w:rsid w:val="00B64A65"/>
    <w:rsid w:val="00B657E4"/>
    <w:rsid w:val="00B6588B"/>
    <w:rsid w:val="00B65F66"/>
    <w:rsid w:val="00B66374"/>
    <w:rsid w:val="00B66482"/>
    <w:rsid w:val="00B664E1"/>
    <w:rsid w:val="00B66756"/>
    <w:rsid w:val="00B6686D"/>
    <w:rsid w:val="00B71587"/>
    <w:rsid w:val="00B71B9D"/>
    <w:rsid w:val="00B72C31"/>
    <w:rsid w:val="00B73499"/>
    <w:rsid w:val="00B73E26"/>
    <w:rsid w:val="00B73E7A"/>
    <w:rsid w:val="00B73EE3"/>
    <w:rsid w:val="00B74DEB"/>
    <w:rsid w:val="00B752D1"/>
    <w:rsid w:val="00B75DD6"/>
    <w:rsid w:val="00B765E5"/>
    <w:rsid w:val="00B7713E"/>
    <w:rsid w:val="00B808C3"/>
    <w:rsid w:val="00B80DC8"/>
    <w:rsid w:val="00B810F7"/>
    <w:rsid w:val="00B814FF"/>
    <w:rsid w:val="00B8274B"/>
    <w:rsid w:val="00B82E53"/>
    <w:rsid w:val="00B84944"/>
    <w:rsid w:val="00B84A57"/>
    <w:rsid w:val="00B84D03"/>
    <w:rsid w:val="00B868F7"/>
    <w:rsid w:val="00B87C8C"/>
    <w:rsid w:val="00B9087B"/>
    <w:rsid w:val="00B90DA6"/>
    <w:rsid w:val="00B90E75"/>
    <w:rsid w:val="00B911E3"/>
    <w:rsid w:val="00B91274"/>
    <w:rsid w:val="00B920D8"/>
    <w:rsid w:val="00B9255D"/>
    <w:rsid w:val="00B926B4"/>
    <w:rsid w:val="00B93A23"/>
    <w:rsid w:val="00B9400D"/>
    <w:rsid w:val="00B95A36"/>
    <w:rsid w:val="00B95E66"/>
    <w:rsid w:val="00B9745F"/>
    <w:rsid w:val="00B979C8"/>
    <w:rsid w:val="00BA084A"/>
    <w:rsid w:val="00BA09FD"/>
    <w:rsid w:val="00BA0F9A"/>
    <w:rsid w:val="00BA1889"/>
    <w:rsid w:val="00BA1EA8"/>
    <w:rsid w:val="00BA3880"/>
    <w:rsid w:val="00BA47B8"/>
    <w:rsid w:val="00BA4E09"/>
    <w:rsid w:val="00BA729B"/>
    <w:rsid w:val="00BA73E6"/>
    <w:rsid w:val="00BA75B1"/>
    <w:rsid w:val="00BA7A0C"/>
    <w:rsid w:val="00BA7B3A"/>
    <w:rsid w:val="00BB06F8"/>
    <w:rsid w:val="00BB0DA8"/>
    <w:rsid w:val="00BB356E"/>
    <w:rsid w:val="00BB544E"/>
    <w:rsid w:val="00BB5D5C"/>
    <w:rsid w:val="00BB6214"/>
    <w:rsid w:val="00BC28DA"/>
    <w:rsid w:val="00BC33C1"/>
    <w:rsid w:val="00BC5431"/>
    <w:rsid w:val="00BC58EA"/>
    <w:rsid w:val="00BC63B4"/>
    <w:rsid w:val="00BC7789"/>
    <w:rsid w:val="00BC77CF"/>
    <w:rsid w:val="00BC7902"/>
    <w:rsid w:val="00BD00BF"/>
    <w:rsid w:val="00BD0910"/>
    <w:rsid w:val="00BD0992"/>
    <w:rsid w:val="00BD1D81"/>
    <w:rsid w:val="00BD376C"/>
    <w:rsid w:val="00BD3904"/>
    <w:rsid w:val="00BD451E"/>
    <w:rsid w:val="00BD4AF4"/>
    <w:rsid w:val="00BD5937"/>
    <w:rsid w:val="00BD5E59"/>
    <w:rsid w:val="00BD6E87"/>
    <w:rsid w:val="00BE002E"/>
    <w:rsid w:val="00BE0CDC"/>
    <w:rsid w:val="00BE13F3"/>
    <w:rsid w:val="00BE1BBC"/>
    <w:rsid w:val="00BE2E23"/>
    <w:rsid w:val="00BE2F53"/>
    <w:rsid w:val="00BE38F4"/>
    <w:rsid w:val="00BE421F"/>
    <w:rsid w:val="00BE68D2"/>
    <w:rsid w:val="00BE7717"/>
    <w:rsid w:val="00BF05F8"/>
    <w:rsid w:val="00BF178E"/>
    <w:rsid w:val="00BF1F5B"/>
    <w:rsid w:val="00BF27E8"/>
    <w:rsid w:val="00BF3A62"/>
    <w:rsid w:val="00BF485F"/>
    <w:rsid w:val="00BF50B9"/>
    <w:rsid w:val="00BF67EE"/>
    <w:rsid w:val="00BF7012"/>
    <w:rsid w:val="00BF704E"/>
    <w:rsid w:val="00BF72A8"/>
    <w:rsid w:val="00BF77EB"/>
    <w:rsid w:val="00BF7F9D"/>
    <w:rsid w:val="00C0033E"/>
    <w:rsid w:val="00C010F4"/>
    <w:rsid w:val="00C02488"/>
    <w:rsid w:val="00C02C15"/>
    <w:rsid w:val="00C03DB5"/>
    <w:rsid w:val="00C05318"/>
    <w:rsid w:val="00C05A6F"/>
    <w:rsid w:val="00C06105"/>
    <w:rsid w:val="00C1119A"/>
    <w:rsid w:val="00C111AB"/>
    <w:rsid w:val="00C11354"/>
    <w:rsid w:val="00C12B79"/>
    <w:rsid w:val="00C14D60"/>
    <w:rsid w:val="00C154DA"/>
    <w:rsid w:val="00C15A1E"/>
    <w:rsid w:val="00C15BF4"/>
    <w:rsid w:val="00C167E3"/>
    <w:rsid w:val="00C169AA"/>
    <w:rsid w:val="00C1709E"/>
    <w:rsid w:val="00C17524"/>
    <w:rsid w:val="00C17CE0"/>
    <w:rsid w:val="00C21250"/>
    <w:rsid w:val="00C22D85"/>
    <w:rsid w:val="00C23ABA"/>
    <w:rsid w:val="00C24AD8"/>
    <w:rsid w:val="00C25E9C"/>
    <w:rsid w:val="00C26D2A"/>
    <w:rsid w:val="00C27900"/>
    <w:rsid w:val="00C27D62"/>
    <w:rsid w:val="00C30765"/>
    <w:rsid w:val="00C3197F"/>
    <w:rsid w:val="00C3282E"/>
    <w:rsid w:val="00C3489F"/>
    <w:rsid w:val="00C35651"/>
    <w:rsid w:val="00C361BC"/>
    <w:rsid w:val="00C36683"/>
    <w:rsid w:val="00C366E3"/>
    <w:rsid w:val="00C374AB"/>
    <w:rsid w:val="00C379E6"/>
    <w:rsid w:val="00C410AA"/>
    <w:rsid w:val="00C411BF"/>
    <w:rsid w:val="00C433EE"/>
    <w:rsid w:val="00C435CB"/>
    <w:rsid w:val="00C43E01"/>
    <w:rsid w:val="00C43E83"/>
    <w:rsid w:val="00C45995"/>
    <w:rsid w:val="00C462AE"/>
    <w:rsid w:val="00C46463"/>
    <w:rsid w:val="00C46C40"/>
    <w:rsid w:val="00C470B6"/>
    <w:rsid w:val="00C47E56"/>
    <w:rsid w:val="00C503FA"/>
    <w:rsid w:val="00C5071A"/>
    <w:rsid w:val="00C50DE7"/>
    <w:rsid w:val="00C51197"/>
    <w:rsid w:val="00C51B0A"/>
    <w:rsid w:val="00C5200B"/>
    <w:rsid w:val="00C52757"/>
    <w:rsid w:val="00C54289"/>
    <w:rsid w:val="00C5497C"/>
    <w:rsid w:val="00C54A4C"/>
    <w:rsid w:val="00C54E71"/>
    <w:rsid w:val="00C55436"/>
    <w:rsid w:val="00C571A7"/>
    <w:rsid w:val="00C60834"/>
    <w:rsid w:val="00C62123"/>
    <w:rsid w:val="00C62B1C"/>
    <w:rsid w:val="00C62E1F"/>
    <w:rsid w:val="00C66213"/>
    <w:rsid w:val="00C67912"/>
    <w:rsid w:val="00C67DBB"/>
    <w:rsid w:val="00C67F1C"/>
    <w:rsid w:val="00C7017C"/>
    <w:rsid w:val="00C7040C"/>
    <w:rsid w:val="00C70BC1"/>
    <w:rsid w:val="00C716E9"/>
    <w:rsid w:val="00C71AC8"/>
    <w:rsid w:val="00C727E1"/>
    <w:rsid w:val="00C72955"/>
    <w:rsid w:val="00C743B3"/>
    <w:rsid w:val="00C745A7"/>
    <w:rsid w:val="00C75F61"/>
    <w:rsid w:val="00C765D8"/>
    <w:rsid w:val="00C77293"/>
    <w:rsid w:val="00C801DA"/>
    <w:rsid w:val="00C801F7"/>
    <w:rsid w:val="00C81286"/>
    <w:rsid w:val="00C820F7"/>
    <w:rsid w:val="00C841F3"/>
    <w:rsid w:val="00C860D9"/>
    <w:rsid w:val="00C87588"/>
    <w:rsid w:val="00C90596"/>
    <w:rsid w:val="00C9099B"/>
    <w:rsid w:val="00C90EBF"/>
    <w:rsid w:val="00C92329"/>
    <w:rsid w:val="00C93641"/>
    <w:rsid w:val="00C94047"/>
    <w:rsid w:val="00C94C1A"/>
    <w:rsid w:val="00C96FC4"/>
    <w:rsid w:val="00C978AC"/>
    <w:rsid w:val="00CA102D"/>
    <w:rsid w:val="00CA11E0"/>
    <w:rsid w:val="00CA282E"/>
    <w:rsid w:val="00CA3DDB"/>
    <w:rsid w:val="00CA44A3"/>
    <w:rsid w:val="00CA5917"/>
    <w:rsid w:val="00CA5947"/>
    <w:rsid w:val="00CA6497"/>
    <w:rsid w:val="00CA6A8C"/>
    <w:rsid w:val="00CA6EA1"/>
    <w:rsid w:val="00CA70A5"/>
    <w:rsid w:val="00CA7D48"/>
    <w:rsid w:val="00CB01F0"/>
    <w:rsid w:val="00CB0A29"/>
    <w:rsid w:val="00CB0B58"/>
    <w:rsid w:val="00CB1123"/>
    <w:rsid w:val="00CB1F3D"/>
    <w:rsid w:val="00CB2F37"/>
    <w:rsid w:val="00CB33C3"/>
    <w:rsid w:val="00CB413D"/>
    <w:rsid w:val="00CB4E7F"/>
    <w:rsid w:val="00CB5C0A"/>
    <w:rsid w:val="00CB5DAB"/>
    <w:rsid w:val="00CB6376"/>
    <w:rsid w:val="00CB7321"/>
    <w:rsid w:val="00CB7599"/>
    <w:rsid w:val="00CC17FC"/>
    <w:rsid w:val="00CC1966"/>
    <w:rsid w:val="00CC1CC7"/>
    <w:rsid w:val="00CC1CD0"/>
    <w:rsid w:val="00CC3746"/>
    <w:rsid w:val="00CC45A2"/>
    <w:rsid w:val="00CC719A"/>
    <w:rsid w:val="00CD0013"/>
    <w:rsid w:val="00CD1FE9"/>
    <w:rsid w:val="00CD2D63"/>
    <w:rsid w:val="00CD3934"/>
    <w:rsid w:val="00CD54B1"/>
    <w:rsid w:val="00CD5C85"/>
    <w:rsid w:val="00CD6451"/>
    <w:rsid w:val="00CD645C"/>
    <w:rsid w:val="00CD75BE"/>
    <w:rsid w:val="00CD7735"/>
    <w:rsid w:val="00CD7A93"/>
    <w:rsid w:val="00CD7E64"/>
    <w:rsid w:val="00CE005F"/>
    <w:rsid w:val="00CE0219"/>
    <w:rsid w:val="00CE1AE3"/>
    <w:rsid w:val="00CE20E3"/>
    <w:rsid w:val="00CE2A7B"/>
    <w:rsid w:val="00CE308A"/>
    <w:rsid w:val="00CE36F8"/>
    <w:rsid w:val="00CE377E"/>
    <w:rsid w:val="00CE3838"/>
    <w:rsid w:val="00CE4E6C"/>
    <w:rsid w:val="00CE55C2"/>
    <w:rsid w:val="00CE5838"/>
    <w:rsid w:val="00CE5AF7"/>
    <w:rsid w:val="00CE7A53"/>
    <w:rsid w:val="00CF025D"/>
    <w:rsid w:val="00CF0855"/>
    <w:rsid w:val="00CF0FD2"/>
    <w:rsid w:val="00CF28D5"/>
    <w:rsid w:val="00CF344E"/>
    <w:rsid w:val="00CF5BE3"/>
    <w:rsid w:val="00CF6C1A"/>
    <w:rsid w:val="00CF7244"/>
    <w:rsid w:val="00CF7B1A"/>
    <w:rsid w:val="00D00B6B"/>
    <w:rsid w:val="00D01810"/>
    <w:rsid w:val="00D01971"/>
    <w:rsid w:val="00D02F4F"/>
    <w:rsid w:val="00D03010"/>
    <w:rsid w:val="00D03813"/>
    <w:rsid w:val="00D0549A"/>
    <w:rsid w:val="00D05E48"/>
    <w:rsid w:val="00D05FD3"/>
    <w:rsid w:val="00D066A7"/>
    <w:rsid w:val="00D069CB"/>
    <w:rsid w:val="00D07DA4"/>
    <w:rsid w:val="00D10612"/>
    <w:rsid w:val="00D10807"/>
    <w:rsid w:val="00D12CA4"/>
    <w:rsid w:val="00D12E9B"/>
    <w:rsid w:val="00D138DB"/>
    <w:rsid w:val="00D13D89"/>
    <w:rsid w:val="00D1421D"/>
    <w:rsid w:val="00D1570C"/>
    <w:rsid w:val="00D17BEA"/>
    <w:rsid w:val="00D21C42"/>
    <w:rsid w:val="00D234DE"/>
    <w:rsid w:val="00D239A8"/>
    <w:rsid w:val="00D23DD0"/>
    <w:rsid w:val="00D24B5B"/>
    <w:rsid w:val="00D24D17"/>
    <w:rsid w:val="00D25E97"/>
    <w:rsid w:val="00D263F0"/>
    <w:rsid w:val="00D26A1A"/>
    <w:rsid w:val="00D26C41"/>
    <w:rsid w:val="00D30FDC"/>
    <w:rsid w:val="00D319FD"/>
    <w:rsid w:val="00D32056"/>
    <w:rsid w:val="00D32063"/>
    <w:rsid w:val="00D34EC8"/>
    <w:rsid w:val="00D35043"/>
    <w:rsid w:val="00D35AF0"/>
    <w:rsid w:val="00D35E88"/>
    <w:rsid w:val="00D365C9"/>
    <w:rsid w:val="00D415C7"/>
    <w:rsid w:val="00D42A14"/>
    <w:rsid w:val="00D42DAE"/>
    <w:rsid w:val="00D43305"/>
    <w:rsid w:val="00D43749"/>
    <w:rsid w:val="00D4589D"/>
    <w:rsid w:val="00D46AE7"/>
    <w:rsid w:val="00D500EF"/>
    <w:rsid w:val="00D505EB"/>
    <w:rsid w:val="00D50F0B"/>
    <w:rsid w:val="00D51A14"/>
    <w:rsid w:val="00D51DC2"/>
    <w:rsid w:val="00D52163"/>
    <w:rsid w:val="00D53BEC"/>
    <w:rsid w:val="00D53F24"/>
    <w:rsid w:val="00D55F63"/>
    <w:rsid w:val="00D5697E"/>
    <w:rsid w:val="00D57CA6"/>
    <w:rsid w:val="00D61054"/>
    <w:rsid w:val="00D61DFE"/>
    <w:rsid w:val="00D620EF"/>
    <w:rsid w:val="00D63769"/>
    <w:rsid w:val="00D63BEF"/>
    <w:rsid w:val="00D63FA4"/>
    <w:rsid w:val="00D647BA"/>
    <w:rsid w:val="00D6629A"/>
    <w:rsid w:val="00D66D85"/>
    <w:rsid w:val="00D670F2"/>
    <w:rsid w:val="00D6754A"/>
    <w:rsid w:val="00D67C15"/>
    <w:rsid w:val="00D710A1"/>
    <w:rsid w:val="00D71164"/>
    <w:rsid w:val="00D72A25"/>
    <w:rsid w:val="00D72D7F"/>
    <w:rsid w:val="00D73CF9"/>
    <w:rsid w:val="00D74D3B"/>
    <w:rsid w:val="00D7522A"/>
    <w:rsid w:val="00D758BF"/>
    <w:rsid w:val="00D75C29"/>
    <w:rsid w:val="00D7625F"/>
    <w:rsid w:val="00D764D8"/>
    <w:rsid w:val="00D764EC"/>
    <w:rsid w:val="00D76B8B"/>
    <w:rsid w:val="00D76BE5"/>
    <w:rsid w:val="00D8076D"/>
    <w:rsid w:val="00D811B2"/>
    <w:rsid w:val="00D815C6"/>
    <w:rsid w:val="00D82F9C"/>
    <w:rsid w:val="00D83014"/>
    <w:rsid w:val="00D83063"/>
    <w:rsid w:val="00D84080"/>
    <w:rsid w:val="00D840FE"/>
    <w:rsid w:val="00D84519"/>
    <w:rsid w:val="00D84A98"/>
    <w:rsid w:val="00D84FFE"/>
    <w:rsid w:val="00D85017"/>
    <w:rsid w:val="00D86F7A"/>
    <w:rsid w:val="00D90F3F"/>
    <w:rsid w:val="00D911B1"/>
    <w:rsid w:val="00D91A2F"/>
    <w:rsid w:val="00D91B87"/>
    <w:rsid w:val="00D92929"/>
    <w:rsid w:val="00D93E1E"/>
    <w:rsid w:val="00D946CE"/>
    <w:rsid w:val="00D948C5"/>
    <w:rsid w:val="00D9534B"/>
    <w:rsid w:val="00D95E0D"/>
    <w:rsid w:val="00D96F06"/>
    <w:rsid w:val="00D9757B"/>
    <w:rsid w:val="00D979F4"/>
    <w:rsid w:val="00D97C0F"/>
    <w:rsid w:val="00D97E35"/>
    <w:rsid w:val="00D97E93"/>
    <w:rsid w:val="00D97EAC"/>
    <w:rsid w:val="00DA0F03"/>
    <w:rsid w:val="00DA3484"/>
    <w:rsid w:val="00DA37B0"/>
    <w:rsid w:val="00DA39C6"/>
    <w:rsid w:val="00DA3FB7"/>
    <w:rsid w:val="00DA434F"/>
    <w:rsid w:val="00DA43DE"/>
    <w:rsid w:val="00DA4C04"/>
    <w:rsid w:val="00DA4D96"/>
    <w:rsid w:val="00DA5AFC"/>
    <w:rsid w:val="00DA5B29"/>
    <w:rsid w:val="00DA70E6"/>
    <w:rsid w:val="00DA7674"/>
    <w:rsid w:val="00DA78AB"/>
    <w:rsid w:val="00DB0799"/>
    <w:rsid w:val="00DB1297"/>
    <w:rsid w:val="00DB138D"/>
    <w:rsid w:val="00DB1856"/>
    <w:rsid w:val="00DB222E"/>
    <w:rsid w:val="00DB2CB2"/>
    <w:rsid w:val="00DB3974"/>
    <w:rsid w:val="00DB3994"/>
    <w:rsid w:val="00DB4B10"/>
    <w:rsid w:val="00DB4EF4"/>
    <w:rsid w:val="00DB500C"/>
    <w:rsid w:val="00DB6E68"/>
    <w:rsid w:val="00DB7217"/>
    <w:rsid w:val="00DC0084"/>
    <w:rsid w:val="00DC1B7D"/>
    <w:rsid w:val="00DC293E"/>
    <w:rsid w:val="00DC2DD0"/>
    <w:rsid w:val="00DC2E42"/>
    <w:rsid w:val="00DC2FA1"/>
    <w:rsid w:val="00DC3783"/>
    <w:rsid w:val="00DC403A"/>
    <w:rsid w:val="00DC48BA"/>
    <w:rsid w:val="00DC4BBA"/>
    <w:rsid w:val="00DC4E7C"/>
    <w:rsid w:val="00DC5A8F"/>
    <w:rsid w:val="00DC62D9"/>
    <w:rsid w:val="00DC7A41"/>
    <w:rsid w:val="00DC7F7E"/>
    <w:rsid w:val="00DD0609"/>
    <w:rsid w:val="00DD0F58"/>
    <w:rsid w:val="00DD11CA"/>
    <w:rsid w:val="00DD1BCB"/>
    <w:rsid w:val="00DD3054"/>
    <w:rsid w:val="00DD324A"/>
    <w:rsid w:val="00DD4254"/>
    <w:rsid w:val="00DD4876"/>
    <w:rsid w:val="00DD4F98"/>
    <w:rsid w:val="00DD50D9"/>
    <w:rsid w:val="00DD65FC"/>
    <w:rsid w:val="00DD7415"/>
    <w:rsid w:val="00DD7E71"/>
    <w:rsid w:val="00DE0A34"/>
    <w:rsid w:val="00DE14F5"/>
    <w:rsid w:val="00DE197A"/>
    <w:rsid w:val="00DE199E"/>
    <w:rsid w:val="00DE1DC6"/>
    <w:rsid w:val="00DE3607"/>
    <w:rsid w:val="00DE43FD"/>
    <w:rsid w:val="00DE4624"/>
    <w:rsid w:val="00DE58FD"/>
    <w:rsid w:val="00DE5B53"/>
    <w:rsid w:val="00DE5CC1"/>
    <w:rsid w:val="00DE6377"/>
    <w:rsid w:val="00DE698D"/>
    <w:rsid w:val="00DE70FF"/>
    <w:rsid w:val="00DE78F0"/>
    <w:rsid w:val="00DF05FB"/>
    <w:rsid w:val="00DF19CA"/>
    <w:rsid w:val="00DF285D"/>
    <w:rsid w:val="00DF412A"/>
    <w:rsid w:val="00DF41F2"/>
    <w:rsid w:val="00DF4DF8"/>
    <w:rsid w:val="00DF5D70"/>
    <w:rsid w:val="00DF61B0"/>
    <w:rsid w:val="00DF6695"/>
    <w:rsid w:val="00DF6AA8"/>
    <w:rsid w:val="00DF6CEE"/>
    <w:rsid w:val="00DF6EAC"/>
    <w:rsid w:val="00E0124C"/>
    <w:rsid w:val="00E013CD"/>
    <w:rsid w:val="00E023D8"/>
    <w:rsid w:val="00E04F83"/>
    <w:rsid w:val="00E050D6"/>
    <w:rsid w:val="00E0592D"/>
    <w:rsid w:val="00E06C34"/>
    <w:rsid w:val="00E07348"/>
    <w:rsid w:val="00E105DF"/>
    <w:rsid w:val="00E12516"/>
    <w:rsid w:val="00E1303B"/>
    <w:rsid w:val="00E14B99"/>
    <w:rsid w:val="00E155A2"/>
    <w:rsid w:val="00E1798E"/>
    <w:rsid w:val="00E20606"/>
    <w:rsid w:val="00E2075D"/>
    <w:rsid w:val="00E2213D"/>
    <w:rsid w:val="00E238E5"/>
    <w:rsid w:val="00E250B2"/>
    <w:rsid w:val="00E25685"/>
    <w:rsid w:val="00E25B12"/>
    <w:rsid w:val="00E26C16"/>
    <w:rsid w:val="00E26C4D"/>
    <w:rsid w:val="00E270FE"/>
    <w:rsid w:val="00E27376"/>
    <w:rsid w:val="00E275D7"/>
    <w:rsid w:val="00E277E9"/>
    <w:rsid w:val="00E279BE"/>
    <w:rsid w:val="00E27AB6"/>
    <w:rsid w:val="00E27B7B"/>
    <w:rsid w:val="00E27FE3"/>
    <w:rsid w:val="00E30A49"/>
    <w:rsid w:val="00E30AEF"/>
    <w:rsid w:val="00E31697"/>
    <w:rsid w:val="00E3179C"/>
    <w:rsid w:val="00E31BA2"/>
    <w:rsid w:val="00E3201B"/>
    <w:rsid w:val="00E32D51"/>
    <w:rsid w:val="00E3415F"/>
    <w:rsid w:val="00E34201"/>
    <w:rsid w:val="00E3683B"/>
    <w:rsid w:val="00E36C80"/>
    <w:rsid w:val="00E414DB"/>
    <w:rsid w:val="00E423DA"/>
    <w:rsid w:val="00E46418"/>
    <w:rsid w:val="00E50CC0"/>
    <w:rsid w:val="00E50E9B"/>
    <w:rsid w:val="00E51ACD"/>
    <w:rsid w:val="00E52682"/>
    <w:rsid w:val="00E533C9"/>
    <w:rsid w:val="00E53C8D"/>
    <w:rsid w:val="00E540C4"/>
    <w:rsid w:val="00E54A8F"/>
    <w:rsid w:val="00E55983"/>
    <w:rsid w:val="00E5758F"/>
    <w:rsid w:val="00E6057A"/>
    <w:rsid w:val="00E60A5D"/>
    <w:rsid w:val="00E611A7"/>
    <w:rsid w:val="00E6123A"/>
    <w:rsid w:val="00E6157C"/>
    <w:rsid w:val="00E62044"/>
    <w:rsid w:val="00E626B0"/>
    <w:rsid w:val="00E62F44"/>
    <w:rsid w:val="00E65315"/>
    <w:rsid w:val="00E659A3"/>
    <w:rsid w:val="00E67110"/>
    <w:rsid w:val="00E67E50"/>
    <w:rsid w:val="00E67F95"/>
    <w:rsid w:val="00E70804"/>
    <w:rsid w:val="00E70F64"/>
    <w:rsid w:val="00E71006"/>
    <w:rsid w:val="00E7111F"/>
    <w:rsid w:val="00E72621"/>
    <w:rsid w:val="00E73C2F"/>
    <w:rsid w:val="00E7418E"/>
    <w:rsid w:val="00E74662"/>
    <w:rsid w:val="00E747FC"/>
    <w:rsid w:val="00E752BE"/>
    <w:rsid w:val="00E762DF"/>
    <w:rsid w:val="00E76460"/>
    <w:rsid w:val="00E775E9"/>
    <w:rsid w:val="00E82361"/>
    <w:rsid w:val="00E8236B"/>
    <w:rsid w:val="00E82FF2"/>
    <w:rsid w:val="00E83B43"/>
    <w:rsid w:val="00E8451C"/>
    <w:rsid w:val="00E86114"/>
    <w:rsid w:val="00E8634E"/>
    <w:rsid w:val="00E9190A"/>
    <w:rsid w:val="00E91E46"/>
    <w:rsid w:val="00E932E6"/>
    <w:rsid w:val="00E94DE2"/>
    <w:rsid w:val="00E950EA"/>
    <w:rsid w:val="00E968C7"/>
    <w:rsid w:val="00E9764C"/>
    <w:rsid w:val="00E97A33"/>
    <w:rsid w:val="00EA0162"/>
    <w:rsid w:val="00EA14CE"/>
    <w:rsid w:val="00EA3F46"/>
    <w:rsid w:val="00EA4071"/>
    <w:rsid w:val="00EA58E1"/>
    <w:rsid w:val="00EA63CE"/>
    <w:rsid w:val="00EA6FD4"/>
    <w:rsid w:val="00EA705C"/>
    <w:rsid w:val="00EA70FA"/>
    <w:rsid w:val="00EA77C8"/>
    <w:rsid w:val="00EB1151"/>
    <w:rsid w:val="00EB1649"/>
    <w:rsid w:val="00EB1CA6"/>
    <w:rsid w:val="00EB1E07"/>
    <w:rsid w:val="00EB2A09"/>
    <w:rsid w:val="00EB4242"/>
    <w:rsid w:val="00EB4342"/>
    <w:rsid w:val="00EB4796"/>
    <w:rsid w:val="00EB4D58"/>
    <w:rsid w:val="00EB5DFA"/>
    <w:rsid w:val="00EB6004"/>
    <w:rsid w:val="00EB6736"/>
    <w:rsid w:val="00EB7D10"/>
    <w:rsid w:val="00EB7E68"/>
    <w:rsid w:val="00EC07F6"/>
    <w:rsid w:val="00EC13A5"/>
    <w:rsid w:val="00EC1D6D"/>
    <w:rsid w:val="00EC1D73"/>
    <w:rsid w:val="00EC1DAA"/>
    <w:rsid w:val="00EC245B"/>
    <w:rsid w:val="00EC2C3B"/>
    <w:rsid w:val="00EC2D4B"/>
    <w:rsid w:val="00EC2D71"/>
    <w:rsid w:val="00EC2E4F"/>
    <w:rsid w:val="00EC37D5"/>
    <w:rsid w:val="00EC3F21"/>
    <w:rsid w:val="00EC462C"/>
    <w:rsid w:val="00EC4EAB"/>
    <w:rsid w:val="00EC6269"/>
    <w:rsid w:val="00EC7543"/>
    <w:rsid w:val="00ED06F9"/>
    <w:rsid w:val="00ED15A9"/>
    <w:rsid w:val="00ED22CE"/>
    <w:rsid w:val="00ED258C"/>
    <w:rsid w:val="00ED2FFC"/>
    <w:rsid w:val="00ED3433"/>
    <w:rsid w:val="00ED3463"/>
    <w:rsid w:val="00ED3701"/>
    <w:rsid w:val="00ED39E7"/>
    <w:rsid w:val="00ED3CC5"/>
    <w:rsid w:val="00ED41AA"/>
    <w:rsid w:val="00ED541E"/>
    <w:rsid w:val="00ED54A5"/>
    <w:rsid w:val="00ED556F"/>
    <w:rsid w:val="00ED6D27"/>
    <w:rsid w:val="00ED77B2"/>
    <w:rsid w:val="00EE0250"/>
    <w:rsid w:val="00EE0965"/>
    <w:rsid w:val="00EE0AD3"/>
    <w:rsid w:val="00EE0C0E"/>
    <w:rsid w:val="00EE2676"/>
    <w:rsid w:val="00EE2731"/>
    <w:rsid w:val="00EE2929"/>
    <w:rsid w:val="00EE2CCC"/>
    <w:rsid w:val="00EE333A"/>
    <w:rsid w:val="00EE3701"/>
    <w:rsid w:val="00EE421C"/>
    <w:rsid w:val="00EE4CE3"/>
    <w:rsid w:val="00EE4FF3"/>
    <w:rsid w:val="00EE5029"/>
    <w:rsid w:val="00EE5696"/>
    <w:rsid w:val="00EE64BE"/>
    <w:rsid w:val="00EE665A"/>
    <w:rsid w:val="00EE6897"/>
    <w:rsid w:val="00EE70AA"/>
    <w:rsid w:val="00EE7AD0"/>
    <w:rsid w:val="00EE7CA6"/>
    <w:rsid w:val="00EF0402"/>
    <w:rsid w:val="00EF1653"/>
    <w:rsid w:val="00EF1C01"/>
    <w:rsid w:val="00EF2258"/>
    <w:rsid w:val="00EF2D53"/>
    <w:rsid w:val="00EF3850"/>
    <w:rsid w:val="00EF40AD"/>
    <w:rsid w:val="00EF41C0"/>
    <w:rsid w:val="00EF426B"/>
    <w:rsid w:val="00EF474E"/>
    <w:rsid w:val="00EF49A0"/>
    <w:rsid w:val="00EF4BA3"/>
    <w:rsid w:val="00EF4C6F"/>
    <w:rsid w:val="00EF57F6"/>
    <w:rsid w:val="00EF5BBD"/>
    <w:rsid w:val="00F00323"/>
    <w:rsid w:val="00F006C9"/>
    <w:rsid w:val="00F00DAB"/>
    <w:rsid w:val="00F045C1"/>
    <w:rsid w:val="00F04F5D"/>
    <w:rsid w:val="00F05CA5"/>
    <w:rsid w:val="00F06190"/>
    <w:rsid w:val="00F102F6"/>
    <w:rsid w:val="00F1118C"/>
    <w:rsid w:val="00F13CFB"/>
    <w:rsid w:val="00F141B5"/>
    <w:rsid w:val="00F153B6"/>
    <w:rsid w:val="00F1779F"/>
    <w:rsid w:val="00F200A6"/>
    <w:rsid w:val="00F20E04"/>
    <w:rsid w:val="00F221DE"/>
    <w:rsid w:val="00F2297F"/>
    <w:rsid w:val="00F22CCF"/>
    <w:rsid w:val="00F235B6"/>
    <w:rsid w:val="00F240B6"/>
    <w:rsid w:val="00F24C89"/>
    <w:rsid w:val="00F26A4E"/>
    <w:rsid w:val="00F27257"/>
    <w:rsid w:val="00F273F9"/>
    <w:rsid w:val="00F27853"/>
    <w:rsid w:val="00F27F1A"/>
    <w:rsid w:val="00F31D87"/>
    <w:rsid w:val="00F31ED3"/>
    <w:rsid w:val="00F32204"/>
    <w:rsid w:val="00F3277B"/>
    <w:rsid w:val="00F32936"/>
    <w:rsid w:val="00F33B77"/>
    <w:rsid w:val="00F342E4"/>
    <w:rsid w:val="00F35203"/>
    <w:rsid w:val="00F35470"/>
    <w:rsid w:val="00F36520"/>
    <w:rsid w:val="00F37A0C"/>
    <w:rsid w:val="00F37E2C"/>
    <w:rsid w:val="00F409D7"/>
    <w:rsid w:val="00F41376"/>
    <w:rsid w:val="00F41AF8"/>
    <w:rsid w:val="00F4209D"/>
    <w:rsid w:val="00F42F92"/>
    <w:rsid w:val="00F438A9"/>
    <w:rsid w:val="00F47AEA"/>
    <w:rsid w:val="00F500BF"/>
    <w:rsid w:val="00F512A2"/>
    <w:rsid w:val="00F51DD8"/>
    <w:rsid w:val="00F5317F"/>
    <w:rsid w:val="00F532FD"/>
    <w:rsid w:val="00F5351E"/>
    <w:rsid w:val="00F54177"/>
    <w:rsid w:val="00F54491"/>
    <w:rsid w:val="00F555D0"/>
    <w:rsid w:val="00F55C3C"/>
    <w:rsid w:val="00F55EC3"/>
    <w:rsid w:val="00F55EDA"/>
    <w:rsid w:val="00F5668B"/>
    <w:rsid w:val="00F56B56"/>
    <w:rsid w:val="00F56DA8"/>
    <w:rsid w:val="00F5736B"/>
    <w:rsid w:val="00F573E9"/>
    <w:rsid w:val="00F573F6"/>
    <w:rsid w:val="00F579EE"/>
    <w:rsid w:val="00F57C6D"/>
    <w:rsid w:val="00F60335"/>
    <w:rsid w:val="00F603D6"/>
    <w:rsid w:val="00F60AFB"/>
    <w:rsid w:val="00F61A0E"/>
    <w:rsid w:val="00F632B9"/>
    <w:rsid w:val="00F64163"/>
    <w:rsid w:val="00F64A2E"/>
    <w:rsid w:val="00F659DF"/>
    <w:rsid w:val="00F66BCF"/>
    <w:rsid w:val="00F66EBA"/>
    <w:rsid w:val="00F7045F"/>
    <w:rsid w:val="00F709CE"/>
    <w:rsid w:val="00F70EF2"/>
    <w:rsid w:val="00F72520"/>
    <w:rsid w:val="00F732D9"/>
    <w:rsid w:val="00F73832"/>
    <w:rsid w:val="00F73FB3"/>
    <w:rsid w:val="00F7410B"/>
    <w:rsid w:val="00F76E9C"/>
    <w:rsid w:val="00F77B28"/>
    <w:rsid w:val="00F80178"/>
    <w:rsid w:val="00F8045C"/>
    <w:rsid w:val="00F822CE"/>
    <w:rsid w:val="00F8239D"/>
    <w:rsid w:val="00F82F58"/>
    <w:rsid w:val="00F83C3D"/>
    <w:rsid w:val="00F83D2A"/>
    <w:rsid w:val="00F84619"/>
    <w:rsid w:val="00F84903"/>
    <w:rsid w:val="00F8580D"/>
    <w:rsid w:val="00F85FAF"/>
    <w:rsid w:val="00F8696B"/>
    <w:rsid w:val="00F9024A"/>
    <w:rsid w:val="00F90862"/>
    <w:rsid w:val="00F92B16"/>
    <w:rsid w:val="00F936A0"/>
    <w:rsid w:val="00F93A61"/>
    <w:rsid w:val="00F96677"/>
    <w:rsid w:val="00FA0111"/>
    <w:rsid w:val="00FA05AD"/>
    <w:rsid w:val="00FA086A"/>
    <w:rsid w:val="00FA0A17"/>
    <w:rsid w:val="00FA121B"/>
    <w:rsid w:val="00FA144C"/>
    <w:rsid w:val="00FA274F"/>
    <w:rsid w:val="00FA2F30"/>
    <w:rsid w:val="00FA3385"/>
    <w:rsid w:val="00FA372D"/>
    <w:rsid w:val="00FA444B"/>
    <w:rsid w:val="00FA495B"/>
    <w:rsid w:val="00FA5EC1"/>
    <w:rsid w:val="00FA6453"/>
    <w:rsid w:val="00FA7070"/>
    <w:rsid w:val="00FA78FA"/>
    <w:rsid w:val="00FA7B2F"/>
    <w:rsid w:val="00FA7FBB"/>
    <w:rsid w:val="00FB00E5"/>
    <w:rsid w:val="00FB0853"/>
    <w:rsid w:val="00FB12B6"/>
    <w:rsid w:val="00FB159F"/>
    <w:rsid w:val="00FB18B5"/>
    <w:rsid w:val="00FB33E1"/>
    <w:rsid w:val="00FB5EC6"/>
    <w:rsid w:val="00FB69AE"/>
    <w:rsid w:val="00FB773A"/>
    <w:rsid w:val="00FB7DE2"/>
    <w:rsid w:val="00FC0556"/>
    <w:rsid w:val="00FC0597"/>
    <w:rsid w:val="00FC1E59"/>
    <w:rsid w:val="00FC2971"/>
    <w:rsid w:val="00FC2C1F"/>
    <w:rsid w:val="00FC2D33"/>
    <w:rsid w:val="00FC365D"/>
    <w:rsid w:val="00FC3BDC"/>
    <w:rsid w:val="00FC4858"/>
    <w:rsid w:val="00FC51D3"/>
    <w:rsid w:val="00FC52EC"/>
    <w:rsid w:val="00FC5CCA"/>
    <w:rsid w:val="00FC5D91"/>
    <w:rsid w:val="00FC67A2"/>
    <w:rsid w:val="00FC75DD"/>
    <w:rsid w:val="00FD14CE"/>
    <w:rsid w:val="00FD241B"/>
    <w:rsid w:val="00FD33C0"/>
    <w:rsid w:val="00FD3DA0"/>
    <w:rsid w:val="00FD3DB1"/>
    <w:rsid w:val="00FD43EA"/>
    <w:rsid w:val="00FD46AF"/>
    <w:rsid w:val="00FD5156"/>
    <w:rsid w:val="00FD55AB"/>
    <w:rsid w:val="00FD5AB3"/>
    <w:rsid w:val="00FE0ABD"/>
    <w:rsid w:val="00FE139D"/>
    <w:rsid w:val="00FE26FE"/>
    <w:rsid w:val="00FE275D"/>
    <w:rsid w:val="00FE2766"/>
    <w:rsid w:val="00FE3512"/>
    <w:rsid w:val="00FE3AE7"/>
    <w:rsid w:val="00FE4F09"/>
    <w:rsid w:val="00FE4F22"/>
    <w:rsid w:val="00FE57D7"/>
    <w:rsid w:val="00FE5BA8"/>
    <w:rsid w:val="00FE5D8D"/>
    <w:rsid w:val="00FF0061"/>
    <w:rsid w:val="00FF06F9"/>
    <w:rsid w:val="00FF0849"/>
    <w:rsid w:val="00FF1569"/>
    <w:rsid w:val="00FF1713"/>
    <w:rsid w:val="00FF193F"/>
    <w:rsid w:val="00FF300E"/>
    <w:rsid w:val="00FF36AB"/>
    <w:rsid w:val="00FF38D8"/>
    <w:rsid w:val="00FF3A30"/>
    <w:rsid w:val="00FF3A61"/>
    <w:rsid w:val="00FF3B97"/>
    <w:rsid w:val="00FF3E0C"/>
    <w:rsid w:val="00FF48A1"/>
    <w:rsid w:val="00FF4FF2"/>
    <w:rsid w:val="00FF54F0"/>
    <w:rsid w:val="00FF5D4F"/>
    <w:rsid w:val="00FF63E3"/>
    <w:rsid w:val="00FF6572"/>
    <w:rsid w:val="00FF7582"/>
    <w:rsid w:val="03C90F22"/>
    <w:rsid w:val="079F540E"/>
    <w:rsid w:val="07B112E9"/>
    <w:rsid w:val="0A90F539"/>
    <w:rsid w:val="0CC26DD0"/>
    <w:rsid w:val="13509216"/>
    <w:rsid w:val="1B6B9F2B"/>
    <w:rsid w:val="22D83183"/>
    <w:rsid w:val="24E8C673"/>
    <w:rsid w:val="25CD9AB6"/>
    <w:rsid w:val="30243B64"/>
    <w:rsid w:val="325DB9D8"/>
    <w:rsid w:val="35DA48F6"/>
    <w:rsid w:val="3614B5CC"/>
    <w:rsid w:val="3C57A6B6"/>
    <w:rsid w:val="407B82F7"/>
    <w:rsid w:val="4B1C3506"/>
    <w:rsid w:val="5951FD41"/>
    <w:rsid w:val="59C5085C"/>
    <w:rsid w:val="5FF1A918"/>
    <w:rsid w:val="69FC5498"/>
    <w:rsid w:val="6BF0515B"/>
    <w:rsid w:val="6DFAFD47"/>
    <w:rsid w:val="7B4E4F74"/>
    <w:rsid w:val="7D6694BD"/>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2"/>
    </o:shapelayout>
  </w:shapeDefaults>
  <w:decimalSymbol w:val="."/>
  <w:listSeparator w:val=","/>
  <w14:docId w14:val="5CB1D88C"/>
  <w15:docId w15:val="{3B11A624-021F-4FD6-914C-690C1D3B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B0DA8"/>
    <w:rPr>
      <w:rFonts w:ascii="Arial" w:hAnsi="Arial"/>
      <w:szCs w:val="24"/>
      <w:lang w:eastAsia="en-GB"/>
    </w:rPr>
  </w:style>
  <w:style w:type="paragraph" w:styleId="Heading1">
    <w:name w:val="heading 1"/>
    <w:basedOn w:val="Normal"/>
    <w:next w:val="Normal"/>
    <w:link w:val="Heading1Char"/>
    <w:autoRedefine/>
    <w:qFormat/>
    <w:rsid w:val="00841CFF"/>
    <w:pPr>
      <w:keepNext/>
      <w:numPr>
        <w:numId w:val="18"/>
      </w:numPr>
      <w:jc w:val="both"/>
      <w:outlineLvl w:val="0"/>
    </w:pPr>
    <w:rPr>
      <w:rFonts w:cs="Arial"/>
      <w:b/>
      <w:bCs/>
      <w:color w:val="1F497D" w:themeColor="text2"/>
      <w:kern w:val="32"/>
      <w:sz w:val="22"/>
      <w:szCs w:val="22"/>
    </w:rPr>
  </w:style>
  <w:style w:type="paragraph" w:styleId="Heading2">
    <w:name w:val="heading 2"/>
    <w:basedOn w:val="Normal"/>
    <w:next w:val="Normal"/>
    <w:link w:val="Heading2Char"/>
    <w:autoRedefine/>
    <w:qFormat/>
    <w:rsid w:val="006E0DC7"/>
    <w:pPr>
      <w:keepNext/>
      <w:spacing w:before="240" w:after="60"/>
      <w:outlineLvl w:val="1"/>
    </w:pPr>
    <w:rPr>
      <w:rFonts w:asciiTheme="minorHAnsi" w:hAnsiTheme="minorHAnsi"/>
      <w:b/>
      <w:i/>
      <w:iCs/>
      <w:color w:val="002060"/>
      <w:sz w:val="22"/>
      <w:szCs w:val="22"/>
    </w:rPr>
  </w:style>
  <w:style w:type="paragraph" w:styleId="Heading3">
    <w:name w:val="heading 3"/>
    <w:basedOn w:val="Normal"/>
    <w:next w:val="Normal"/>
    <w:link w:val="Heading3Char"/>
    <w:autoRedefine/>
    <w:qFormat/>
    <w:rsid w:val="003357AC"/>
    <w:pPr>
      <w:keepNext/>
      <w:numPr>
        <w:numId w:val="19"/>
      </w:numPr>
      <w:spacing w:before="240" w:after="60"/>
      <w:jc w:val="both"/>
      <w:outlineLvl w:val="2"/>
    </w:pPr>
    <w:rPr>
      <w:rFonts w:asciiTheme="minorHAnsi" w:hAnsiTheme="minorHAnsi" w:cs="Arial"/>
      <w:bCs/>
      <w:color w:val="365F91" w:themeColor="accent1" w:themeShade="BF"/>
      <w:sz w:val="22"/>
      <w:szCs w:val="22"/>
    </w:rPr>
  </w:style>
  <w:style w:type="paragraph" w:styleId="Heading4">
    <w:name w:val="heading 4"/>
    <w:basedOn w:val="Normal"/>
    <w:next w:val="Normal"/>
    <w:link w:val="Heading4Char"/>
    <w:unhideWhenUsed/>
    <w:qFormat/>
    <w:rsid w:val="006857B5"/>
    <w:pPr>
      <w:keepNext/>
      <w:keepLines/>
      <w:numPr>
        <w:ilvl w:val="3"/>
        <w:numId w:val="18"/>
      </w:numPr>
      <w:spacing w:before="200"/>
      <w:jc w:val="both"/>
      <w:outlineLvl w:val="3"/>
    </w:pPr>
    <w:rPr>
      <w:rFonts w:asciiTheme="majorHAnsi" w:eastAsiaTheme="majorEastAsia" w:hAnsiTheme="majorHAnsi" w:cstheme="majorBidi"/>
      <w:b/>
      <w:bCs/>
      <w:i/>
      <w:iCs/>
      <w:color w:val="4F81BD" w:themeColor="accent1"/>
      <w:sz w:val="22"/>
    </w:rPr>
  </w:style>
  <w:style w:type="paragraph" w:styleId="Heading5">
    <w:name w:val="heading 5"/>
    <w:basedOn w:val="Normal"/>
    <w:next w:val="Normal"/>
    <w:link w:val="Heading5Char"/>
    <w:unhideWhenUsed/>
    <w:qFormat/>
    <w:rsid w:val="006857B5"/>
    <w:pPr>
      <w:keepNext/>
      <w:keepLines/>
      <w:numPr>
        <w:ilvl w:val="4"/>
        <w:numId w:val="18"/>
      </w:numPr>
      <w:spacing w:before="200"/>
      <w:jc w:val="both"/>
      <w:outlineLvl w:val="4"/>
    </w:pPr>
    <w:rPr>
      <w:rFonts w:asciiTheme="majorHAnsi" w:eastAsiaTheme="majorEastAsia" w:hAnsiTheme="majorHAnsi" w:cstheme="majorBidi"/>
      <w:color w:val="243F60" w:themeColor="accent1" w:themeShade="7F"/>
      <w:sz w:val="22"/>
    </w:rPr>
  </w:style>
  <w:style w:type="paragraph" w:styleId="Heading6">
    <w:name w:val="heading 6"/>
    <w:basedOn w:val="Normal"/>
    <w:next w:val="Normal"/>
    <w:link w:val="Heading6Char"/>
    <w:unhideWhenUsed/>
    <w:qFormat/>
    <w:rsid w:val="006857B5"/>
    <w:pPr>
      <w:keepNext/>
      <w:keepLines/>
      <w:numPr>
        <w:ilvl w:val="5"/>
        <w:numId w:val="18"/>
      </w:numPr>
      <w:spacing w:before="200"/>
      <w:jc w:val="both"/>
      <w:outlineLvl w:val="5"/>
    </w:pPr>
    <w:rPr>
      <w:rFonts w:asciiTheme="majorHAnsi" w:eastAsiaTheme="majorEastAsia" w:hAnsiTheme="majorHAnsi" w:cstheme="majorBidi"/>
      <w:i/>
      <w:iCs/>
      <w:color w:val="243F60" w:themeColor="accent1" w:themeShade="7F"/>
      <w:sz w:val="22"/>
    </w:rPr>
  </w:style>
  <w:style w:type="paragraph" w:styleId="Heading7">
    <w:name w:val="heading 7"/>
    <w:basedOn w:val="Normal"/>
    <w:next w:val="Normal"/>
    <w:link w:val="Heading7Char"/>
    <w:unhideWhenUsed/>
    <w:qFormat/>
    <w:rsid w:val="006857B5"/>
    <w:pPr>
      <w:keepNext/>
      <w:keepLines/>
      <w:numPr>
        <w:ilvl w:val="6"/>
        <w:numId w:val="18"/>
      </w:numPr>
      <w:spacing w:before="200"/>
      <w:jc w:val="both"/>
      <w:outlineLvl w:val="6"/>
    </w:pPr>
    <w:rPr>
      <w:rFonts w:asciiTheme="majorHAnsi" w:eastAsiaTheme="majorEastAsia" w:hAnsiTheme="majorHAnsi" w:cstheme="majorBidi"/>
      <w:i/>
      <w:iCs/>
      <w:color w:val="404040" w:themeColor="text1" w:themeTint="BF"/>
      <w:sz w:val="22"/>
    </w:rPr>
  </w:style>
  <w:style w:type="paragraph" w:styleId="Heading8">
    <w:name w:val="heading 8"/>
    <w:basedOn w:val="Normal"/>
    <w:next w:val="Normal"/>
    <w:link w:val="Heading8Char"/>
    <w:semiHidden/>
    <w:unhideWhenUsed/>
    <w:qFormat/>
    <w:rsid w:val="006857B5"/>
    <w:pPr>
      <w:keepNext/>
      <w:keepLines/>
      <w:numPr>
        <w:ilvl w:val="7"/>
        <w:numId w:val="18"/>
      </w:numPr>
      <w:spacing w:before="200"/>
      <w:jc w:val="both"/>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6857B5"/>
    <w:pPr>
      <w:keepNext/>
      <w:keepLines/>
      <w:numPr>
        <w:ilvl w:val="8"/>
        <w:numId w:val="18"/>
      </w:numPr>
      <w:spacing w:before="200"/>
      <w:jc w:val="both"/>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6E0DC7"/>
    <w:rPr>
      <w:rFonts w:asciiTheme="minorHAnsi" w:hAnsiTheme="minorHAnsi"/>
      <w:b/>
      <w:i/>
      <w:iCs/>
      <w:color w:val="002060"/>
      <w:sz w:val="22"/>
      <w:szCs w:val="22"/>
      <w:lang w:eastAsia="en-GB"/>
    </w:rPr>
  </w:style>
  <w:style w:type="character" w:customStyle="1" w:styleId="Heading3Char">
    <w:name w:val="Heading 3 Char"/>
    <w:basedOn w:val="DefaultParagraphFont"/>
    <w:link w:val="Heading3"/>
    <w:rsid w:val="003357AC"/>
    <w:rPr>
      <w:rFonts w:asciiTheme="minorHAnsi" w:hAnsiTheme="minorHAnsi" w:cs="Arial"/>
      <w:bCs/>
      <w:color w:val="365F91" w:themeColor="accent1" w:themeShade="BF"/>
      <w:sz w:val="22"/>
      <w:szCs w:val="22"/>
      <w:lang w:eastAsia="en-GB"/>
    </w:rPr>
  </w:style>
  <w:style w:type="character" w:customStyle="1" w:styleId="Heading4Char">
    <w:name w:val="Heading 4 Char"/>
    <w:basedOn w:val="DefaultParagraphFont"/>
    <w:link w:val="Heading4"/>
    <w:rsid w:val="006857B5"/>
    <w:rPr>
      <w:rFonts w:asciiTheme="majorHAnsi" w:eastAsiaTheme="majorEastAsia" w:hAnsiTheme="majorHAnsi" w:cstheme="majorBidi"/>
      <w:b/>
      <w:bCs/>
      <w:i/>
      <w:iCs/>
      <w:color w:val="4F81BD" w:themeColor="accent1"/>
      <w:sz w:val="22"/>
      <w:szCs w:val="24"/>
      <w:lang w:eastAsia="en-GB"/>
    </w:rPr>
  </w:style>
  <w:style w:type="character" w:customStyle="1" w:styleId="Heading5Char">
    <w:name w:val="Heading 5 Char"/>
    <w:basedOn w:val="DefaultParagraphFont"/>
    <w:link w:val="Heading5"/>
    <w:rsid w:val="006857B5"/>
    <w:rPr>
      <w:rFonts w:asciiTheme="majorHAnsi" w:eastAsiaTheme="majorEastAsia" w:hAnsiTheme="majorHAnsi" w:cstheme="majorBidi"/>
      <w:color w:val="243F60" w:themeColor="accent1" w:themeShade="7F"/>
      <w:sz w:val="22"/>
      <w:szCs w:val="24"/>
      <w:lang w:eastAsia="en-GB"/>
    </w:rPr>
  </w:style>
  <w:style w:type="character" w:customStyle="1" w:styleId="Heading6Char">
    <w:name w:val="Heading 6 Char"/>
    <w:basedOn w:val="DefaultParagraphFont"/>
    <w:link w:val="Heading6"/>
    <w:rsid w:val="006857B5"/>
    <w:rPr>
      <w:rFonts w:asciiTheme="majorHAnsi" w:eastAsiaTheme="majorEastAsia" w:hAnsiTheme="majorHAnsi" w:cstheme="majorBidi"/>
      <w:i/>
      <w:iCs/>
      <w:color w:val="243F60" w:themeColor="accent1" w:themeShade="7F"/>
      <w:sz w:val="22"/>
      <w:szCs w:val="24"/>
      <w:lang w:eastAsia="en-GB"/>
    </w:rPr>
  </w:style>
  <w:style w:type="character" w:customStyle="1" w:styleId="Heading7Char">
    <w:name w:val="Heading 7 Char"/>
    <w:basedOn w:val="DefaultParagraphFont"/>
    <w:link w:val="Heading7"/>
    <w:rsid w:val="006857B5"/>
    <w:rPr>
      <w:rFonts w:asciiTheme="majorHAnsi" w:eastAsiaTheme="majorEastAsia" w:hAnsiTheme="majorHAnsi" w:cstheme="majorBidi"/>
      <w:i/>
      <w:iCs/>
      <w:color w:val="404040" w:themeColor="text1" w:themeTint="BF"/>
      <w:sz w:val="22"/>
      <w:szCs w:val="24"/>
      <w:lang w:eastAsia="en-GB"/>
    </w:rPr>
  </w:style>
  <w:style w:type="character" w:customStyle="1" w:styleId="Heading8Char">
    <w:name w:val="Heading 8 Char"/>
    <w:basedOn w:val="DefaultParagraphFont"/>
    <w:link w:val="Heading8"/>
    <w:semiHidden/>
    <w:rsid w:val="006857B5"/>
    <w:rPr>
      <w:rFonts w:asciiTheme="majorHAnsi" w:eastAsiaTheme="majorEastAsia" w:hAnsiTheme="majorHAnsi" w:cstheme="majorBidi"/>
      <w:color w:val="404040" w:themeColor="text1" w:themeTint="BF"/>
      <w:lang w:eastAsia="en-GB"/>
    </w:rPr>
  </w:style>
  <w:style w:type="character" w:customStyle="1" w:styleId="Heading9Char">
    <w:name w:val="Heading 9 Char"/>
    <w:basedOn w:val="DefaultParagraphFont"/>
    <w:link w:val="Heading9"/>
    <w:semiHidden/>
    <w:rsid w:val="006857B5"/>
    <w:rPr>
      <w:rFonts w:asciiTheme="majorHAnsi" w:eastAsiaTheme="majorEastAsia" w:hAnsiTheme="majorHAnsi" w:cstheme="majorBidi"/>
      <w:i/>
      <w:iCs/>
      <w:color w:val="404040" w:themeColor="text1" w:themeTint="BF"/>
      <w:lang w:eastAsia="en-GB"/>
    </w:rPr>
  </w:style>
  <w:style w:type="paragraph" w:styleId="TOC2">
    <w:name w:val="toc 2"/>
    <w:basedOn w:val="Normal"/>
    <w:next w:val="Normal"/>
    <w:autoRedefine/>
    <w:uiPriority w:val="39"/>
    <w:rsid w:val="00CA3DDB"/>
    <w:pPr>
      <w:tabs>
        <w:tab w:val="left" w:pos="800"/>
        <w:tab w:val="right" w:leader="underscore" w:pos="9628"/>
      </w:tabs>
      <w:ind w:left="198"/>
    </w:pPr>
    <w:rPr>
      <w:rFonts w:asciiTheme="minorHAnsi" w:hAnsiTheme="minorHAnsi"/>
      <w:b/>
      <w:bCs/>
      <w:sz w:val="22"/>
      <w:szCs w:val="22"/>
    </w:rPr>
  </w:style>
  <w:style w:type="paragraph" w:styleId="TOC1">
    <w:name w:val="toc 1"/>
    <w:basedOn w:val="Normal"/>
    <w:next w:val="Normal"/>
    <w:autoRedefine/>
    <w:uiPriority w:val="39"/>
    <w:rsid w:val="000B483A"/>
    <w:pPr>
      <w:tabs>
        <w:tab w:val="left" w:pos="400"/>
        <w:tab w:val="right" w:leader="underscore" w:pos="10055"/>
      </w:tabs>
      <w:spacing w:before="120"/>
    </w:pPr>
    <w:rPr>
      <w:rFonts w:asciiTheme="minorHAnsi" w:hAnsiTheme="minorHAnsi"/>
      <w:b/>
      <w:bCs/>
      <w:i/>
      <w:iCs/>
      <w:noProof/>
      <w:color w:val="002060"/>
      <w:sz w:val="28"/>
      <w:szCs w:val="32"/>
    </w:rPr>
  </w:style>
  <w:style w:type="character" w:styleId="Hyperlink">
    <w:name w:val="Hyperlink"/>
    <w:uiPriority w:val="99"/>
    <w:rsid w:val="002530EC"/>
    <w:rPr>
      <w:color w:val="0000FF"/>
      <w:u w:val="single"/>
    </w:rPr>
  </w:style>
  <w:style w:type="paragraph" w:styleId="Header">
    <w:name w:val="header"/>
    <w:basedOn w:val="Normal"/>
    <w:link w:val="HeaderChar"/>
    <w:rsid w:val="008503AE"/>
    <w:pPr>
      <w:tabs>
        <w:tab w:val="center" w:pos="4320"/>
        <w:tab w:val="right" w:pos="8640"/>
      </w:tabs>
    </w:pPr>
  </w:style>
  <w:style w:type="paragraph" w:styleId="Footer">
    <w:name w:val="footer"/>
    <w:basedOn w:val="Normal"/>
    <w:rsid w:val="008503AE"/>
    <w:pPr>
      <w:tabs>
        <w:tab w:val="center" w:pos="4320"/>
        <w:tab w:val="right" w:pos="8640"/>
      </w:tabs>
    </w:pPr>
  </w:style>
  <w:style w:type="character" w:styleId="PageNumber">
    <w:name w:val="page number"/>
    <w:basedOn w:val="DefaultParagraphFont"/>
    <w:rsid w:val="00BA7A0C"/>
  </w:style>
  <w:style w:type="paragraph" w:styleId="BalloonText">
    <w:name w:val="Balloon Text"/>
    <w:basedOn w:val="Normal"/>
    <w:semiHidden/>
    <w:rsid w:val="001D68D8"/>
    <w:rPr>
      <w:rFonts w:ascii="Tahoma" w:hAnsi="Tahoma" w:cs="Tahoma"/>
      <w:sz w:val="16"/>
      <w:szCs w:val="16"/>
    </w:rPr>
  </w:style>
  <w:style w:type="table" w:styleId="TableGrid">
    <w:name w:val="Table Grid"/>
    <w:basedOn w:val="TableNormal"/>
    <w:uiPriority w:val="39"/>
    <w:rsid w:val="009150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rsid w:val="009150B5"/>
    <w:rPr>
      <w:color w:val="800080"/>
      <w:u w:val="single"/>
    </w:rPr>
  </w:style>
  <w:style w:type="character" w:styleId="CommentReference">
    <w:name w:val="annotation reference"/>
    <w:semiHidden/>
    <w:rsid w:val="003C02D2"/>
    <w:rPr>
      <w:sz w:val="16"/>
      <w:szCs w:val="16"/>
    </w:rPr>
  </w:style>
  <w:style w:type="paragraph" w:styleId="CommentText">
    <w:name w:val="annotation text"/>
    <w:basedOn w:val="Normal"/>
    <w:link w:val="CommentTextChar"/>
    <w:semiHidden/>
    <w:rsid w:val="003C02D2"/>
    <w:rPr>
      <w:rFonts w:ascii="Times New Roman" w:hAnsi="Times New Roman"/>
      <w:szCs w:val="20"/>
    </w:rPr>
  </w:style>
  <w:style w:type="character" w:customStyle="1" w:styleId="CommentTextChar">
    <w:name w:val="Comment Text Char"/>
    <w:basedOn w:val="DefaultParagraphFont"/>
    <w:link w:val="CommentText"/>
    <w:semiHidden/>
    <w:rsid w:val="000011DE"/>
    <w:rPr>
      <w:lang w:eastAsia="en-GB"/>
    </w:rPr>
  </w:style>
  <w:style w:type="table" w:styleId="TableProfessional">
    <w:name w:val="Table Professional"/>
    <w:basedOn w:val="TableNormal"/>
    <w:rsid w:val="00AB0EF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OC3">
    <w:name w:val="toc 3"/>
    <w:basedOn w:val="Normal"/>
    <w:next w:val="Normal"/>
    <w:autoRedefine/>
    <w:uiPriority w:val="39"/>
    <w:rsid w:val="00D95E0D"/>
    <w:pPr>
      <w:ind w:left="400"/>
    </w:pPr>
    <w:rPr>
      <w:rFonts w:asciiTheme="minorHAnsi" w:hAnsiTheme="minorHAnsi"/>
      <w:szCs w:val="20"/>
    </w:rPr>
  </w:style>
  <w:style w:type="paragraph" w:customStyle="1" w:styleId="Default">
    <w:name w:val="Default"/>
    <w:rsid w:val="00A92338"/>
    <w:pPr>
      <w:autoSpaceDE w:val="0"/>
      <w:autoSpaceDN w:val="0"/>
      <w:adjustRightInd w:val="0"/>
    </w:pPr>
    <w:rPr>
      <w:rFonts w:ascii="Arial" w:eastAsia="MS Mincho" w:hAnsi="Arial" w:cs="Arial"/>
      <w:color w:val="000000"/>
      <w:sz w:val="24"/>
      <w:szCs w:val="24"/>
      <w:lang w:val="en-US" w:eastAsia="ja-JP"/>
    </w:rPr>
  </w:style>
  <w:style w:type="paragraph" w:styleId="ListParagraph">
    <w:name w:val="List Paragraph"/>
    <w:basedOn w:val="Normal"/>
    <w:uiPriority w:val="34"/>
    <w:qFormat/>
    <w:rsid w:val="002E00AB"/>
    <w:pPr>
      <w:spacing w:after="200" w:line="276" w:lineRule="auto"/>
      <w:ind w:left="720"/>
      <w:contextualSpacing/>
    </w:pPr>
    <w:rPr>
      <w:rFonts w:ascii="Calibri" w:eastAsia="PMingLiU" w:hAnsi="Calibri"/>
      <w:sz w:val="22"/>
      <w:szCs w:val="22"/>
      <w:lang w:eastAsia="zh-TW"/>
    </w:rPr>
  </w:style>
  <w:style w:type="paragraph" w:customStyle="1" w:styleId="1">
    <w:name w:val="1"/>
    <w:basedOn w:val="Normal"/>
    <w:rsid w:val="00056784"/>
    <w:pPr>
      <w:spacing w:after="160" w:line="240" w:lineRule="exact"/>
    </w:pPr>
    <w:rPr>
      <w:rFonts w:ascii="Verdana" w:hAnsi="Verdana"/>
      <w:szCs w:val="20"/>
      <w:lang w:val="en-US" w:eastAsia="en-US"/>
    </w:rPr>
  </w:style>
  <w:style w:type="table" w:styleId="MediumList1-Accent4">
    <w:name w:val="Medium List 1 Accent 4"/>
    <w:basedOn w:val="TableNormal"/>
    <w:uiPriority w:val="65"/>
    <w:rsid w:val="006772B0"/>
    <w:rPr>
      <w:rFonts w:asciiTheme="minorHAnsi" w:eastAsiaTheme="minorEastAsia" w:hAnsiTheme="minorHAnsi" w:cstheme="minorBidi"/>
      <w:color w:val="000000" w:themeColor="text1"/>
      <w:sz w:val="22"/>
      <w:szCs w:val="22"/>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paragraph" w:styleId="Date">
    <w:name w:val="Date"/>
    <w:basedOn w:val="Normal"/>
    <w:next w:val="Normal"/>
    <w:link w:val="DateChar"/>
    <w:rsid w:val="00817D3B"/>
  </w:style>
  <w:style w:type="character" w:customStyle="1" w:styleId="DateChar">
    <w:name w:val="Date Char"/>
    <w:basedOn w:val="DefaultParagraphFont"/>
    <w:link w:val="Date"/>
    <w:rsid w:val="00817D3B"/>
    <w:rPr>
      <w:rFonts w:ascii="Arial" w:hAnsi="Arial"/>
      <w:szCs w:val="24"/>
      <w:lang w:eastAsia="en-GB"/>
    </w:rPr>
  </w:style>
  <w:style w:type="table" w:styleId="ColorfulShading-Accent5">
    <w:name w:val="Colorful Shading Accent 5"/>
    <w:basedOn w:val="TableNormal"/>
    <w:uiPriority w:val="71"/>
    <w:rsid w:val="00AC777E"/>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Shading1-Accent5">
    <w:name w:val="Medium Shading 1 Accent 5"/>
    <w:basedOn w:val="TableNormal"/>
    <w:uiPriority w:val="63"/>
    <w:rsid w:val="00AC777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6857B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List2-Accent5">
    <w:name w:val="Medium List 2 Accent 5"/>
    <w:basedOn w:val="TableNormal"/>
    <w:uiPriority w:val="66"/>
    <w:rsid w:val="006857B5"/>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6857B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6857B5"/>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857B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NormalWeb">
    <w:name w:val="Normal (Web)"/>
    <w:basedOn w:val="Normal"/>
    <w:uiPriority w:val="99"/>
    <w:unhideWhenUsed/>
    <w:rsid w:val="006857B5"/>
    <w:pPr>
      <w:spacing w:before="100" w:beforeAutospacing="1" w:after="100" w:afterAutospacing="1"/>
      <w:jc w:val="both"/>
    </w:pPr>
    <w:rPr>
      <w:rFonts w:ascii="Times New Roman" w:hAnsi="Times New Roman"/>
      <w:sz w:val="24"/>
    </w:rPr>
  </w:style>
  <w:style w:type="table" w:styleId="LightGrid-Accent5">
    <w:name w:val="Light Grid Accent 5"/>
    <w:basedOn w:val="TableNormal"/>
    <w:uiPriority w:val="62"/>
    <w:rsid w:val="006857B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Shading1-Accent1">
    <w:name w:val="Medium Shading 1 Accent 1"/>
    <w:basedOn w:val="TableNormal"/>
    <w:uiPriority w:val="63"/>
    <w:rsid w:val="006857B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6857B5"/>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styleId="Emphasis">
    <w:name w:val="Emphasis"/>
    <w:basedOn w:val="DefaultParagraphFont"/>
    <w:qFormat/>
    <w:rsid w:val="006857B5"/>
    <w:rPr>
      <w:i/>
      <w:iCs/>
    </w:rPr>
  </w:style>
  <w:style w:type="table" w:styleId="MediumShading1-Accent2">
    <w:name w:val="Medium Shading 1 Accent 2"/>
    <w:basedOn w:val="TableNormal"/>
    <w:uiPriority w:val="63"/>
    <w:rsid w:val="00CA11E0"/>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List1-Accent2">
    <w:name w:val="Medium List 1 Accent 2"/>
    <w:basedOn w:val="TableNormal"/>
    <w:uiPriority w:val="65"/>
    <w:rsid w:val="00CA11E0"/>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ghtList-Accent2">
    <w:name w:val="Light List Accent 2"/>
    <w:basedOn w:val="TableNormal"/>
    <w:uiPriority w:val="61"/>
    <w:rsid w:val="00CA11E0"/>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List1-Accent1">
    <w:name w:val="Medium List 1 Accent 1"/>
    <w:basedOn w:val="TableNormal"/>
    <w:uiPriority w:val="65"/>
    <w:rsid w:val="00BF05F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ghtList-Accent1">
    <w:name w:val="Light List Accent 1"/>
    <w:basedOn w:val="TableNormal"/>
    <w:uiPriority w:val="61"/>
    <w:rsid w:val="00BF05F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4">
    <w:name w:val="toc 4"/>
    <w:basedOn w:val="Normal"/>
    <w:next w:val="Normal"/>
    <w:autoRedefine/>
    <w:uiPriority w:val="39"/>
    <w:rsid w:val="00A82027"/>
    <w:pPr>
      <w:ind w:left="600"/>
    </w:pPr>
    <w:rPr>
      <w:rFonts w:asciiTheme="minorHAnsi" w:hAnsiTheme="minorHAnsi"/>
      <w:szCs w:val="20"/>
    </w:rPr>
  </w:style>
  <w:style w:type="paragraph" w:styleId="TOC5">
    <w:name w:val="toc 5"/>
    <w:basedOn w:val="Normal"/>
    <w:next w:val="Normal"/>
    <w:autoRedefine/>
    <w:uiPriority w:val="39"/>
    <w:rsid w:val="00A82027"/>
    <w:pPr>
      <w:ind w:left="800"/>
    </w:pPr>
    <w:rPr>
      <w:rFonts w:asciiTheme="minorHAnsi" w:hAnsiTheme="minorHAnsi"/>
      <w:szCs w:val="20"/>
    </w:rPr>
  </w:style>
  <w:style w:type="paragraph" w:styleId="TOC6">
    <w:name w:val="toc 6"/>
    <w:basedOn w:val="Normal"/>
    <w:next w:val="Normal"/>
    <w:autoRedefine/>
    <w:uiPriority w:val="39"/>
    <w:rsid w:val="00A82027"/>
    <w:pPr>
      <w:ind w:left="1000"/>
    </w:pPr>
    <w:rPr>
      <w:rFonts w:asciiTheme="minorHAnsi" w:hAnsiTheme="minorHAnsi"/>
      <w:szCs w:val="20"/>
    </w:rPr>
  </w:style>
  <w:style w:type="paragraph" w:styleId="TOC7">
    <w:name w:val="toc 7"/>
    <w:basedOn w:val="Normal"/>
    <w:next w:val="Normal"/>
    <w:autoRedefine/>
    <w:uiPriority w:val="39"/>
    <w:rsid w:val="00A82027"/>
    <w:pPr>
      <w:ind w:left="1200"/>
    </w:pPr>
    <w:rPr>
      <w:rFonts w:asciiTheme="minorHAnsi" w:hAnsiTheme="minorHAnsi"/>
      <w:szCs w:val="20"/>
    </w:rPr>
  </w:style>
  <w:style w:type="paragraph" w:styleId="TOC8">
    <w:name w:val="toc 8"/>
    <w:basedOn w:val="Normal"/>
    <w:next w:val="Normal"/>
    <w:autoRedefine/>
    <w:uiPriority w:val="39"/>
    <w:rsid w:val="00A82027"/>
    <w:pPr>
      <w:ind w:left="1400"/>
    </w:pPr>
    <w:rPr>
      <w:rFonts w:asciiTheme="minorHAnsi" w:hAnsiTheme="minorHAnsi"/>
      <w:szCs w:val="20"/>
    </w:rPr>
  </w:style>
  <w:style w:type="paragraph" w:styleId="TOC9">
    <w:name w:val="toc 9"/>
    <w:basedOn w:val="Normal"/>
    <w:next w:val="Normal"/>
    <w:autoRedefine/>
    <w:uiPriority w:val="39"/>
    <w:rsid w:val="00A82027"/>
    <w:pPr>
      <w:ind w:left="1600"/>
    </w:pPr>
    <w:rPr>
      <w:rFonts w:asciiTheme="minorHAnsi" w:hAnsiTheme="minorHAnsi"/>
      <w:szCs w:val="20"/>
    </w:rPr>
  </w:style>
  <w:style w:type="character" w:customStyle="1" w:styleId="UnresolvedMention1">
    <w:name w:val="Unresolved Mention1"/>
    <w:basedOn w:val="DefaultParagraphFont"/>
    <w:uiPriority w:val="99"/>
    <w:semiHidden/>
    <w:unhideWhenUsed/>
    <w:rsid w:val="00095277"/>
    <w:rPr>
      <w:color w:val="808080"/>
      <w:shd w:val="clear" w:color="auto" w:fill="E6E6E6"/>
    </w:rPr>
  </w:style>
  <w:style w:type="paragraph" w:styleId="CommentSubject">
    <w:name w:val="annotation subject"/>
    <w:basedOn w:val="CommentText"/>
    <w:next w:val="CommentText"/>
    <w:link w:val="CommentSubjectChar"/>
    <w:semiHidden/>
    <w:unhideWhenUsed/>
    <w:rsid w:val="00F05CA5"/>
    <w:rPr>
      <w:rFonts w:ascii="Arial" w:hAnsi="Arial"/>
      <w:b/>
      <w:bCs/>
    </w:rPr>
  </w:style>
  <w:style w:type="character" w:customStyle="1" w:styleId="CommentSubjectChar">
    <w:name w:val="Comment Subject Char"/>
    <w:basedOn w:val="CommentTextChar"/>
    <w:link w:val="CommentSubject"/>
    <w:semiHidden/>
    <w:rsid w:val="00F05CA5"/>
    <w:rPr>
      <w:rFonts w:ascii="Arial" w:hAnsi="Arial"/>
      <w:b/>
      <w:bCs/>
      <w:lang w:eastAsia="en-GB"/>
    </w:rPr>
  </w:style>
  <w:style w:type="paragraph" w:styleId="Revision">
    <w:name w:val="Revision"/>
    <w:hidden/>
    <w:uiPriority w:val="99"/>
    <w:semiHidden/>
    <w:rsid w:val="00AB5FB8"/>
    <w:rPr>
      <w:rFonts w:ascii="Arial" w:hAnsi="Arial"/>
      <w:szCs w:val="24"/>
      <w:lang w:eastAsia="en-GB"/>
    </w:rPr>
  </w:style>
  <w:style w:type="character" w:customStyle="1" w:styleId="UnresolvedMention2">
    <w:name w:val="Unresolved Mention2"/>
    <w:basedOn w:val="DefaultParagraphFont"/>
    <w:uiPriority w:val="99"/>
    <w:semiHidden/>
    <w:unhideWhenUsed/>
    <w:rsid w:val="00E53C8D"/>
    <w:rPr>
      <w:color w:val="808080"/>
      <w:shd w:val="clear" w:color="auto" w:fill="E6E6E6"/>
    </w:rPr>
  </w:style>
  <w:style w:type="character" w:customStyle="1" w:styleId="UnresolvedMention3">
    <w:name w:val="Unresolved Mention3"/>
    <w:basedOn w:val="DefaultParagraphFont"/>
    <w:uiPriority w:val="99"/>
    <w:semiHidden/>
    <w:unhideWhenUsed/>
    <w:rsid w:val="00531380"/>
    <w:rPr>
      <w:color w:val="808080"/>
      <w:shd w:val="clear" w:color="auto" w:fill="E6E6E6"/>
    </w:rPr>
  </w:style>
  <w:style w:type="character" w:styleId="Strong">
    <w:name w:val="Strong"/>
    <w:basedOn w:val="DefaultParagraphFont"/>
    <w:uiPriority w:val="22"/>
    <w:qFormat/>
    <w:rsid w:val="005D56DD"/>
    <w:rPr>
      <w:b/>
      <w:bCs/>
    </w:rPr>
  </w:style>
  <w:style w:type="character" w:styleId="UnresolvedMention">
    <w:name w:val="Unresolved Mention"/>
    <w:basedOn w:val="DefaultParagraphFont"/>
    <w:uiPriority w:val="99"/>
    <w:semiHidden/>
    <w:unhideWhenUsed/>
    <w:rsid w:val="00A82D96"/>
    <w:rPr>
      <w:color w:val="605E5C"/>
      <w:shd w:val="clear" w:color="auto" w:fill="E1DFDD"/>
    </w:rPr>
  </w:style>
  <w:style w:type="character" w:customStyle="1" w:styleId="Heading1Char">
    <w:name w:val="Heading 1 Char"/>
    <w:basedOn w:val="DefaultParagraphFont"/>
    <w:link w:val="Heading1"/>
    <w:rsid w:val="00841CFF"/>
    <w:rPr>
      <w:rFonts w:ascii="Arial" w:hAnsi="Arial" w:cs="Arial"/>
      <w:b/>
      <w:bCs/>
      <w:color w:val="1F497D" w:themeColor="text2"/>
      <w:kern w:val="32"/>
      <w:sz w:val="22"/>
      <w:szCs w:val="22"/>
      <w:lang w:eastAsia="en-GB"/>
    </w:rPr>
  </w:style>
  <w:style w:type="table" w:customStyle="1" w:styleId="TableGrid1">
    <w:name w:val="Table Grid1"/>
    <w:basedOn w:val="TableNormal"/>
    <w:next w:val="TableGrid"/>
    <w:uiPriority w:val="39"/>
    <w:rsid w:val="004D586C"/>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40979"/>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7F54AD"/>
    <w:rPr>
      <w:rFonts w:ascii="Arial" w:hAnsi="Arial"/>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5368">
      <w:bodyDiv w:val="1"/>
      <w:marLeft w:val="0"/>
      <w:marRight w:val="0"/>
      <w:marTop w:val="0"/>
      <w:marBottom w:val="0"/>
      <w:divBdr>
        <w:top w:val="none" w:sz="0" w:space="0" w:color="auto"/>
        <w:left w:val="none" w:sz="0" w:space="0" w:color="auto"/>
        <w:bottom w:val="none" w:sz="0" w:space="0" w:color="auto"/>
        <w:right w:val="none" w:sz="0" w:space="0" w:color="auto"/>
      </w:divBdr>
      <w:divsChild>
        <w:div w:id="485174433">
          <w:marLeft w:val="274"/>
          <w:marRight w:val="0"/>
          <w:marTop w:val="0"/>
          <w:marBottom w:val="0"/>
          <w:divBdr>
            <w:top w:val="none" w:sz="0" w:space="0" w:color="auto"/>
            <w:left w:val="none" w:sz="0" w:space="0" w:color="auto"/>
            <w:bottom w:val="none" w:sz="0" w:space="0" w:color="auto"/>
            <w:right w:val="none" w:sz="0" w:space="0" w:color="auto"/>
          </w:divBdr>
        </w:div>
        <w:div w:id="767584716">
          <w:marLeft w:val="274"/>
          <w:marRight w:val="0"/>
          <w:marTop w:val="0"/>
          <w:marBottom w:val="0"/>
          <w:divBdr>
            <w:top w:val="none" w:sz="0" w:space="0" w:color="auto"/>
            <w:left w:val="none" w:sz="0" w:space="0" w:color="auto"/>
            <w:bottom w:val="none" w:sz="0" w:space="0" w:color="auto"/>
            <w:right w:val="none" w:sz="0" w:space="0" w:color="auto"/>
          </w:divBdr>
        </w:div>
        <w:div w:id="901066735">
          <w:marLeft w:val="274"/>
          <w:marRight w:val="0"/>
          <w:marTop w:val="0"/>
          <w:marBottom w:val="0"/>
          <w:divBdr>
            <w:top w:val="none" w:sz="0" w:space="0" w:color="auto"/>
            <w:left w:val="none" w:sz="0" w:space="0" w:color="auto"/>
            <w:bottom w:val="none" w:sz="0" w:space="0" w:color="auto"/>
            <w:right w:val="none" w:sz="0" w:space="0" w:color="auto"/>
          </w:divBdr>
        </w:div>
        <w:div w:id="929241194">
          <w:marLeft w:val="274"/>
          <w:marRight w:val="0"/>
          <w:marTop w:val="0"/>
          <w:marBottom w:val="0"/>
          <w:divBdr>
            <w:top w:val="none" w:sz="0" w:space="0" w:color="auto"/>
            <w:left w:val="none" w:sz="0" w:space="0" w:color="auto"/>
            <w:bottom w:val="none" w:sz="0" w:space="0" w:color="auto"/>
            <w:right w:val="none" w:sz="0" w:space="0" w:color="auto"/>
          </w:divBdr>
        </w:div>
        <w:div w:id="1347250348">
          <w:marLeft w:val="274"/>
          <w:marRight w:val="0"/>
          <w:marTop w:val="0"/>
          <w:marBottom w:val="0"/>
          <w:divBdr>
            <w:top w:val="none" w:sz="0" w:space="0" w:color="auto"/>
            <w:left w:val="none" w:sz="0" w:space="0" w:color="auto"/>
            <w:bottom w:val="none" w:sz="0" w:space="0" w:color="auto"/>
            <w:right w:val="none" w:sz="0" w:space="0" w:color="auto"/>
          </w:divBdr>
        </w:div>
        <w:div w:id="1934321139">
          <w:marLeft w:val="274"/>
          <w:marRight w:val="0"/>
          <w:marTop w:val="0"/>
          <w:marBottom w:val="200"/>
          <w:divBdr>
            <w:top w:val="none" w:sz="0" w:space="0" w:color="auto"/>
            <w:left w:val="none" w:sz="0" w:space="0" w:color="auto"/>
            <w:bottom w:val="none" w:sz="0" w:space="0" w:color="auto"/>
            <w:right w:val="none" w:sz="0" w:space="0" w:color="auto"/>
          </w:divBdr>
        </w:div>
      </w:divsChild>
    </w:div>
    <w:div w:id="7800513">
      <w:bodyDiv w:val="1"/>
      <w:marLeft w:val="0"/>
      <w:marRight w:val="0"/>
      <w:marTop w:val="0"/>
      <w:marBottom w:val="0"/>
      <w:divBdr>
        <w:top w:val="none" w:sz="0" w:space="0" w:color="auto"/>
        <w:left w:val="none" w:sz="0" w:space="0" w:color="auto"/>
        <w:bottom w:val="none" w:sz="0" w:space="0" w:color="auto"/>
        <w:right w:val="none" w:sz="0" w:space="0" w:color="auto"/>
      </w:divBdr>
    </w:div>
    <w:div w:id="7879735">
      <w:bodyDiv w:val="1"/>
      <w:marLeft w:val="0"/>
      <w:marRight w:val="0"/>
      <w:marTop w:val="0"/>
      <w:marBottom w:val="0"/>
      <w:divBdr>
        <w:top w:val="none" w:sz="0" w:space="0" w:color="auto"/>
        <w:left w:val="none" w:sz="0" w:space="0" w:color="auto"/>
        <w:bottom w:val="none" w:sz="0" w:space="0" w:color="auto"/>
        <w:right w:val="none" w:sz="0" w:space="0" w:color="auto"/>
      </w:divBdr>
    </w:div>
    <w:div w:id="29693064">
      <w:bodyDiv w:val="1"/>
      <w:marLeft w:val="0"/>
      <w:marRight w:val="0"/>
      <w:marTop w:val="0"/>
      <w:marBottom w:val="0"/>
      <w:divBdr>
        <w:top w:val="none" w:sz="0" w:space="0" w:color="auto"/>
        <w:left w:val="none" w:sz="0" w:space="0" w:color="auto"/>
        <w:bottom w:val="none" w:sz="0" w:space="0" w:color="auto"/>
        <w:right w:val="none" w:sz="0" w:space="0" w:color="auto"/>
      </w:divBdr>
      <w:divsChild>
        <w:div w:id="803738285">
          <w:marLeft w:val="0"/>
          <w:marRight w:val="0"/>
          <w:marTop w:val="0"/>
          <w:marBottom w:val="0"/>
          <w:divBdr>
            <w:top w:val="none" w:sz="0" w:space="0" w:color="auto"/>
            <w:left w:val="none" w:sz="0" w:space="0" w:color="auto"/>
            <w:bottom w:val="none" w:sz="0" w:space="0" w:color="auto"/>
            <w:right w:val="none" w:sz="0" w:space="0" w:color="auto"/>
          </w:divBdr>
        </w:div>
      </w:divsChild>
    </w:div>
    <w:div w:id="36049959">
      <w:bodyDiv w:val="1"/>
      <w:marLeft w:val="0"/>
      <w:marRight w:val="0"/>
      <w:marTop w:val="0"/>
      <w:marBottom w:val="0"/>
      <w:divBdr>
        <w:top w:val="none" w:sz="0" w:space="0" w:color="auto"/>
        <w:left w:val="none" w:sz="0" w:space="0" w:color="auto"/>
        <w:bottom w:val="none" w:sz="0" w:space="0" w:color="auto"/>
        <w:right w:val="none" w:sz="0" w:space="0" w:color="auto"/>
      </w:divBdr>
    </w:div>
    <w:div w:id="36128599">
      <w:bodyDiv w:val="1"/>
      <w:marLeft w:val="0"/>
      <w:marRight w:val="0"/>
      <w:marTop w:val="0"/>
      <w:marBottom w:val="0"/>
      <w:divBdr>
        <w:top w:val="none" w:sz="0" w:space="0" w:color="auto"/>
        <w:left w:val="none" w:sz="0" w:space="0" w:color="auto"/>
        <w:bottom w:val="none" w:sz="0" w:space="0" w:color="auto"/>
        <w:right w:val="none" w:sz="0" w:space="0" w:color="auto"/>
      </w:divBdr>
    </w:div>
    <w:div w:id="42415144">
      <w:bodyDiv w:val="1"/>
      <w:marLeft w:val="0"/>
      <w:marRight w:val="0"/>
      <w:marTop w:val="0"/>
      <w:marBottom w:val="0"/>
      <w:divBdr>
        <w:top w:val="none" w:sz="0" w:space="0" w:color="auto"/>
        <w:left w:val="none" w:sz="0" w:space="0" w:color="auto"/>
        <w:bottom w:val="none" w:sz="0" w:space="0" w:color="auto"/>
        <w:right w:val="none" w:sz="0" w:space="0" w:color="auto"/>
      </w:divBdr>
    </w:div>
    <w:div w:id="66537089">
      <w:bodyDiv w:val="1"/>
      <w:marLeft w:val="0"/>
      <w:marRight w:val="0"/>
      <w:marTop w:val="0"/>
      <w:marBottom w:val="0"/>
      <w:divBdr>
        <w:top w:val="none" w:sz="0" w:space="0" w:color="auto"/>
        <w:left w:val="none" w:sz="0" w:space="0" w:color="auto"/>
        <w:bottom w:val="none" w:sz="0" w:space="0" w:color="auto"/>
        <w:right w:val="none" w:sz="0" w:space="0" w:color="auto"/>
      </w:divBdr>
    </w:div>
    <w:div w:id="101806895">
      <w:bodyDiv w:val="1"/>
      <w:marLeft w:val="0"/>
      <w:marRight w:val="0"/>
      <w:marTop w:val="0"/>
      <w:marBottom w:val="0"/>
      <w:divBdr>
        <w:top w:val="none" w:sz="0" w:space="0" w:color="auto"/>
        <w:left w:val="none" w:sz="0" w:space="0" w:color="auto"/>
        <w:bottom w:val="none" w:sz="0" w:space="0" w:color="auto"/>
        <w:right w:val="none" w:sz="0" w:space="0" w:color="auto"/>
      </w:divBdr>
      <w:divsChild>
        <w:div w:id="730692717">
          <w:marLeft w:val="274"/>
          <w:marRight w:val="0"/>
          <w:marTop w:val="0"/>
          <w:marBottom w:val="0"/>
          <w:divBdr>
            <w:top w:val="none" w:sz="0" w:space="0" w:color="auto"/>
            <w:left w:val="none" w:sz="0" w:space="0" w:color="auto"/>
            <w:bottom w:val="none" w:sz="0" w:space="0" w:color="auto"/>
            <w:right w:val="none" w:sz="0" w:space="0" w:color="auto"/>
          </w:divBdr>
        </w:div>
        <w:div w:id="1161655548">
          <w:marLeft w:val="274"/>
          <w:marRight w:val="0"/>
          <w:marTop w:val="0"/>
          <w:marBottom w:val="0"/>
          <w:divBdr>
            <w:top w:val="none" w:sz="0" w:space="0" w:color="auto"/>
            <w:left w:val="none" w:sz="0" w:space="0" w:color="auto"/>
            <w:bottom w:val="none" w:sz="0" w:space="0" w:color="auto"/>
            <w:right w:val="none" w:sz="0" w:space="0" w:color="auto"/>
          </w:divBdr>
        </w:div>
        <w:div w:id="1497569268">
          <w:marLeft w:val="274"/>
          <w:marRight w:val="0"/>
          <w:marTop w:val="0"/>
          <w:marBottom w:val="0"/>
          <w:divBdr>
            <w:top w:val="none" w:sz="0" w:space="0" w:color="auto"/>
            <w:left w:val="none" w:sz="0" w:space="0" w:color="auto"/>
            <w:bottom w:val="none" w:sz="0" w:space="0" w:color="auto"/>
            <w:right w:val="none" w:sz="0" w:space="0" w:color="auto"/>
          </w:divBdr>
        </w:div>
        <w:div w:id="1603684373">
          <w:marLeft w:val="274"/>
          <w:marRight w:val="0"/>
          <w:marTop w:val="0"/>
          <w:marBottom w:val="200"/>
          <w:divBdr>
            <w:top w:val="none" w:sz="0" w:space="0" w:color="auto"/>
            <w:left w:val="none" w:sz="0" w:space="0" w:color="auto"/>
            <w:bottom w:val="none" w:sz="0" w:space="0" w:color="auto"/>
            <w:right w:val="none" w:sz="0" w:space="0" w:color="auto"/>
          </w:divBdr>
        </w:div>
        <w:div w:id="1804811869">
          <w:marLeft w:val="274"/>
          <w:marRight w:val="0"/>
          <w:marTop w:val="0"/>
          <w:marBottom w:val="0"/>
          <w:divBdr>
            <w:top w:val="none" w:sz="0" w:space="0" w:color="auto"/>
            <w:left w:val="none" w:sz="0" w:space="0" w:color="auto"/>
            <w:bottom w:val="none" w:sz="0" w:space="0" w:color="auto"/>
            <w:right w:val="none" w:sz="0" w:space="0" w:color="auto"/>
          </w:divBdr>
        </w:div>
        <w:div w:id="2127894322">
          <w:marLeft w:val="274"/>
          <w:marRight w:val="0"/>
          <w:marTop w:val="0"/>
          <w:marBottom w:val="0"/>
          <w:divBdr>
            <w:top w:val="none" w:sz="0" w:space="0" w:color="auto"/>
            <w:left w:val="none" w:sz="0" w:space="0" w:color="auto"/>
            <w:bottom w:val="none" w:sz="0" w:space="0" w:color="auto"/>
            <w:right w:val="none" w:sz="0" w:space="0" w:color="auto"/>
          </w:divBdr>
        </w:div>
      </w:divsChild>
    </w:div>
    <w:div w:id="110631998">
      <w:bodyDiv w:val="1"/>
      <w:marLeft w:val="0"/>
      <w:marRight w:val="0"/>
      <w:marTop w:val="0"/>
      <w:marBottom w:val="0"/>
      <w:divBdr>
        <w:top w:val="none" w:sz="0" w:space="0" w:color="auto"/>
        <w:left w:val="none" w:sz="0" w:space="0" w:color="auto"/>
        <w:bottom w:val="none" w:sz="0" w:space="0" w:color="auto"/>
        <w:right w:val="none" w:sz="0" w:space="0" w:color="auto"/>
      </w:divBdr>
    </w:div>
    <w:div w:id="110783377">
      <w:bodyDiv w:val="1"/>
      <w:marLeft w:val="0"/>
      <w:marRight w:val="0"/>
      <w:marTop w:val="0"/>
      <w:marBottom w:val="0"/>
      <w:divBdr>
        <w:top w:val="none" w:sz="0" w:space="0" w:color="auto"/>
        <w:left w:val="none" w:sz="0" w:space="0" w:color="auto"/>
        <w:bottom w:val="none" w:sz="0" w:space="0" w:color="auto"/>
        <w:right w:val="none" w:sz="0" w:space="0" w:color="auto"/>
      </w:divBdr>
    </w:div>
    <w:div w:id="125779239">
      <w:bodyDiv w:val="1"/>
      <w:marLeft w:val="0"/>
      <w:marRight w:val="0"/>
      <w:marTop w:val="0"/>
      <w:marBottom w:val="0"/>
      <w:divBdr>
        <w:top w:val="none" w:sz="0" w:space="0" w:color="auto"/>
        <w:left w:val="none" w:sz="0" w:space="0" w:color="auto"/>
        <w:bottom w:val="none" w:sz="0" w:space="0" w:color="auto"/>
        <w:right w:val="none" w:sz="0" w:space="0" w:color="auto"/>
      </w:divBdr>
    </w:div>
    <w:div w:id="133451816">
      <w:bodyDiv w:val="1"/>
      <w:marLeft w:val="0"/>
      <w:marRight w:val="0"/>
      <w:marTop w:val="0"/>
      <w:marBottom w:val="0"/>
      <w:divBdr>
        <w:top w:val="none" w:sz="0" w:space="0" w:color="auto"/>
        <w:left w:val="none" w:sz="0" w:space="0" w:color="auto"/>
        <w:bottom w:val="none" w:sz="0" w:space="0" w:color="auto"/>
        <w:right w:val="none" w:sz="0" w:space="0" w:color="auto"/>
      </w:divBdr>
    </w:div>
    <w:div w:id="141116773">
      <w:bodyDiv w:val="1"/>
      <w:marLeft w:val="0"/>
      <w:marRight w:val="0"/>
      <w:marTop w:val="0"/>
      <w:marBottom w:val="0"/>
      <w:divBdr>
        <w:top w:val="none" w:sz="0" w:space="0" w:color="auto"/>
        <w:left w:val="none" w:sz="0" w:space="0" w:color="auto"/>
        <w:bottom w:val="none" w:sz="0" w:space="0" w:color="auto"/>
        <w:right w:val="none" w:sz="0" w:space="0" w:color="auto"/>
      </w:divBdr>
    </w:div>
    <w:div w:id="141427354">
      <w:bodyDiv w:val="1"/>
      <w:marLeft w:val="0"/>
      <w:marRight w:val="0"/>
      <w:marTop w:val="0"/>
      <w:marBottom w:val="0"/>
      <w:divBdr>
        <w:top w:val="none" w:sz="0" w:space="0" w:color="auto"/>
        <w:left w:val="none" w:sz="0" w:space="0" w:color="auto"/>
        <w:bottom w:val="none" w:sz="0" w:space="0" w:color="auto"/>
        <w:right w:val="none" w:sz="0" w:space="0" w:color="auto"/>
      </w:divBdr>
    </w:div>
    <w:div w:id="143159664">
      <w:bodyDiv w:val="1"/>
      <w:marLeft w:val="0"/>
      <w:marRight w:val="0"/>
      <w:marTop w:val="0"/>
      <w:marBottom w:val="0"/>
      <w:divBdr>
        <w:top w:val="none" w:sz="0" w:space="0" w:color="auto"/>
        <w:left w:val="none" w:sz="0" w:space="0" w:color="auto"/>
        <w:bottom w:val="none" w:sz="0" w:space="0" w:color="auto"/>
        <w:right w:val="none" w:sz="0" w:space="0" w:color="auto"/>
      </w:divBdr>
    </w:div>
    <w:div w:id="143547213">
      <w:bodyDiv w:val="1"/>
      <w:marLeft w:val="0"/>
      <w:marRight w:val="0"/>
      <w:marTop w:val="0"/>
      <w:marBottom w:val="0"/>
      <w:divBdr>
        <w:top w:val="none" w:sz="0" w:space="0" w:color="auto"/>
        <w:left w:val="none" w:sz="0" w:space="0" w:color="auto"/>
        <w:bottom w:val="none" w:sz="0" w:space="0" w:color="auto"/>
        <w:right w:val="none" w:sz="0" w:space="0" w:color="auto"/>
      </w:divBdr>
      <w:divsChild>
        <w:div w:id="1642661301">
          <w:marLeft w:val="446"/>
          <w:marRight w:val="0"/>
          <w:marTop w:val="0"/>
          <w:marBottom w:val="0"/>
          <w:divBdr>
            <w:top w:val="none" w:sz="0" w:space="0" w:color="auto"/>
            <w:left w:val="none" w:sz="0" w:space="0" w:color="auto"/>
            <w:bottom w:val="none" w:sz="0" w:space="0" w:color="auto"/>
            <w:right w:val="none" w:sz="0" w:space="0" w:color="auto"/>
          </w:divBdr>
        </w:div>
      </w:divsChild>
    </w:div>
    <w:div w:id="145898534">
      <w:bodyDiv w:val="1"/>
      <w:marLeft w:val="0"/>
      <w:marRight w:val="0"/>
      <w:marTop w:val="0"/>
      <w:marBottom w:val="0"/>
      <w:divBdr>
        <w:top w:val="none" w:sz="0" w:space="0" w:color="auto"/>
        <w:left w:val="none" w:sz="0" w:space="0" w:color="auto"/>
        <w:bottom w:val="none" w:sz="0" w:space="0" w:color="auto"/>
        <w:right w:val="none" w:sz="0" w:space="0" w:color="auto"/>
      </w:divBdr>
    </w:div>
    <w:div w:id="149366695">
      <w:bodyDiv w:val="1"/>
      <w:marLeft w:val="0"/>
      <w:marRight w:val="0"/>
      <w:marTop w:val="0"/>
      <w:marBottom w:val="0"/>
      <w:divBdr>
        <w:top w:val="none" w:sz="0" w:space="0" w:color="auto"/>
        <w:left w:val="none" w:sz="0" w:space="0" w:color="auto"/>
        <w:bottom w:val="none" w:sz="0" w:space="0" w:color="auto"/>
        <w:right w:val="none" w:sz="0" w:space="0" w:color="auto"/>
      </w:divBdr>
    </w:div>
    <w:div w:id="157187692">
      <w:bodyDiv w:val="1"/>
      <w:marLeft w:val="0"/>
      <w:marRight w:val="0"/>
      <w:marTop w:val="0"/>
      <w:marBottom w:val="0"/>
      <w:divBdr>
        <w:top w:val="none" w:sz="0" w:space="0" w:color="auto"/>
        <w:left w:val="none" w:sz="0" w:space="0" w:color="auto"/>
        <w:bottom w:val="none" w:sz="0" w:space="0" w:color="auto"/>
        <w:right w:val="none" w:sz="0" w:space="0" w:color="auto"/>
      </w:divBdr>
      <w:divsChild>
        <w:div w:id="818503309">
          <w:marLeft w:val="274"/>
          <w:marRight w:val="0"/>
          <w:marTop w:val="0"/>
          <w:marBottom w:val="0"/>
          <w:divBdr>
            <w:top w:val="none" w:sz="0" w:space="0" w:color="auto"/>
            <w:left w:val="none" w:sz="0" w:space="0" w:color="auto"/>
            <w:bottom w:val="none" w:sz="0" w:space="0" w:color="auto"/>
            <w:right w:val="none" w:sz="0" w:space="0" w:color="auto"/>
          </w:divBdr>
        </w:div>
        <w:div w:id="1179155311">
          <w:marLeft w:val="274"/>
          <w:marRight w:val="0"/>
          <w:marTop w:val="0"/>
          <w:marBottom w:val="200"/>
          <w:divBdr>
            <w:top w:val="none" w:sz="0" w:space="0" w:color="auto"/>
            <w:left w:val="none" w:sz="0" w:space="0" w:color="auto"/>
            <w:bottom w:val="none" w:sz="0" w:space="0" w:color="auto"/>
            <w:right w:val="none" w:sz="0" w:space="0" w:color="auto"/>
          </w:divBdr>
        </w:div>
        <w:div w:id="1219708777">
          <w:marLeft w:val="274"/>
          <w:marRight w:val="0"/>
          <w:marTop w:val="0"/>
          <w:marBottom w:val="0"/>
          <w:divBdr>
            <w:top w:val="none" w:sz="0" w:space="0" w:color="auto"/>
            <w:left w:val="none" w:sz="0" w:space="0" w:color="auto"/>
            <w:bottom w:val="none" w:sz="0" w:space="0" w:color="auto"/>
            <w:right w:val="none" w:sz="0" w:space="0" w:color="auto"/>
          </w:divBdr>
        </w:div>
        <w:div w:id="1377698410">
          <w:marLeft w:val="274"/>
          <w:marRight w:val="0"/>
          <w:marTop w:val="0"/>
          <w:marBottom w:val="0"/>
          <w:divBdr>
            <w:top w:val="none" w:sz="0" w:space="0" w:color="auto"/>
            <w:left w:val="none" w:sz="0" w:space="0" w:color="auto"/>
            <w:bottom w:val="none" w:sz="0" w:space="0" w:color="auto"/>
            <w:right w:val="none" w:sz="0" w:space="0" w:color="auto"/>
          </w:divBdr>
        </w:div>
        <w:div w:id="1704014860">
          <w:marLeft w:val="274"/>
          <w:marRight w:val="0"/>
          <w:marTop w:val="0"/>
          <w:marBottom w:val="0"/>
          <w:divBdr>
            <w:top w:val="none" w:sz="0" w:space="0" w:color="auto"/>
            <w:left w:val="none" w:sz="0" w:space="0" w:color="auto"/>
            <w:bottom w:val="none" w:sz="0" w:space="0" w:color="auto"/>
            <w:right w:val="none" w:sz="0" w:space="0" w:color="auto"/>
          </w:divBdr>
        </w:div>
        <w:div w:id="2145655790">
          <w:marLeft w:val="274"/>
          <w:marRight w:val="0"/>
          <w:marTop w:val="0"/>
          <w:marBottom w:val="0"/>
          <w:divBdr>
            <w:top w:val="none" w:sz="0" w:space="0" w:color="auto"/>
            <w:left w:val="none" w:sz="0" w:space="0" w:color="auto"/>
            <w:bottom w:val="none" w:sz="0" w:space="0" w:color="auto"/>
            <w:right w:val="none" w:sz="0" w:space="0" w:color="auto"/>
          </w:divBdr>
        </w:div>
      </w:divsChild>
    </w:div>
    <w:div w:id="180365072">
      <w:bodyDiv w:val="1"/>
      <w:marLeft w:val="0"/>
      <w:marRight w:val="0"/>
      <w:marTop w:val="0"/>
      <w:marBottom w:val="0"/>
      <w:divBdr>
        <w:top w:val="none" w:sz="0" w:space="0" w:color="auto"/>
        <w:left w:val="none" w:sz="0" w:space="0" w:color="auto"/>
        <w:bottom w:val="none" w:sz="0" w:space="0" w:color="auto"/>
        <w:right w:val="none" w:sz="0" w:space="0" w:color="auto"/>
      </w:divBdr>
    </w:div>
    <w:div w:id="192883754">
      <w:bodyDiv w:val="1"/>
      <w:marLeft w:val="0"/>
      <w:marRight w:val="0"/>
      <w:marTop w:val="0"/>
      <w:marBottom w:val="0"/>
      <w:divBdr>
        <w:top w:val="none" w:sz="0" w:space="0" w:color="auto"/>
        <w:left w:val="none" w:sz="0" w:space="0" w:color="auto"/>
        <w:bottom w:val="none" w:sz="0" w:space="0" w:color="auto"/>
        <w:right w:val="none" w:sz="0" w:space="0" w:color="auto"/>
      </w:divBdr>
    </w:div>
    <w:div w:id="213467970">
      <w:bodyDiv w:val="1"/>
      <w:marLeft w:val="0"/>
      <w:marRight w:val="0"/>
      <w:marTop w:val="0"/>
      <w:marBottom w:val="0"/>
      <w:divBdr>
        <w:top w:val="none" w:sz="0" w:space="0" w:color="auto"/>
        <w:left w:val="none" w:sz="0" w:space="0" w:color="auto"/>
        <w:bottom w:val="none" w:sz="0" w:space="0" w:color="auto"/>
        <w:right w:val="none" w:sz="0" w:space="0" w:color="auto"/>
      </w:divBdr>
    </w:div>
    <w:div w:id="218832724">
      <w:bodyDiv w:val="1"/>
      <w:marLeft w:val="0"/>
      <w:marRight w:val="0"/>
      <w:marTop w:val="0"/>
      <w:marBottom w:val="0"/>
      <w:divBdr>
        <w:top w:val="none" w:sz="0" w:space="0" w:color="auto"/>
        <w:left w:val="none" w:sz="0" w:space="0" w:color="auto"/>
        <w:bottom w:val="none" w:sz="0" w:space="0" w:color="auto"/>
        <w:right w:val="none" w:sz="0" w:space="0" w:color="auto"/>
      </w:divBdr>
    </w:div>
    <w:div w:id="220945712">
      <w:bodyDiv w:val="1"/>
      <w:marLeft w:val="0"/>
      <w:marRight w:val="0"/>
      <w:marTop w:val="0"/>
      <w:marBottom w:val="0"/>
      <w:divBdr>
        <w:top w:val="none" w:sz="0" w:space="0" w:color="auto"/>
        <w:left w:val="none" w:sz="0" w:space="0" w:color="auto"/>
        <w:bottom w:val="none" w:sz="0" w:space="0" w:color="auto"/>
        <w:right w:val="none" w:sz="0" w:space="0" w:color="auto"/>
      </w:divBdr>
    </w:div>
    <w:div w:id="232353971">
      <w:bodyDiv w:val="1"/>
      <w:marLeft w:val="0"/>
      <w:marRight w:val="0"/>
      <w:marTop w:val="0"/>
      <w:marBottom w:val="0"/>
      <w:divBdr>
        <w:top w:val="none" w:sz="0" w:space="0" w:color="auto"/>
        <w:left w:val="none" w:sz="0" w:space="0" w:color="auto"/>
        <w:bottom w:val="none" w:sz="0" w:space="0" w:color="auto"/>
        <w:right w:val="none" w:sz="0" w:space="0" w:color="auto"/>
      </w:divBdr>
    </w:div>
    <w:div w:id="252596281">
      <w:bodyDiv w:val="1"/>
      <w:marLeft w:val="0"/>
      <w:marRight w:val="0"/>
      <w:marTop w:val="0"/>
      <w:marBottom w:val="0"/>
      <w:divBdr>
        <w:top w:val="none" w:sz="0" w:space="0" w:color="auto"/>
        <w:left w:val="none" w:sz="0" w:space="0" w:color="auto"/>
        <w:bottom w:val="none" w:sz="0" w:space="0" w:color="auto"/>
        <w:right w:val="none" w:sz="0" w:space="0" w:color="auto"/>
      </w:divBdr>
    </w:div>
    <w:div w:id="253513112">
      <w:bodyDiv w:val="1"/>
      <w:marLeft w:val="0"/>
      <w:marRight w:val="0"/>
      <w:marTop w:val="0"/>
      <w:marBottom w:val="0"/>
      <w:divBdr>
        <w:top w:val="none" w:sz="0" w:space="0" w:color="auto"/>
        <w:left w:val="none" w:sz="0" w:space="0" w:color="auto"/>
        <w:bottom w:val="none" w:sz="0" w:space="0" w:color="auto"/>
        <w:right w:val="none" w:sz="0" w:space="0" w:color="auto"/>
      </w:divBdr>
    </w:div>
    <w:div w:id="253902873">
      <w:bodyDiv w:val="1"/>
      <w:marLeft w:val="0"/>
      <w:marRight w:val="0"/>
      <w:marTop w:val="0"/>
      <w:marBottom w:val="0"/>
      <w:divBdr>
        <w:top w:val="none" w:sz="0" w:space="0" w:color="auto"/>
        <w:left w:val="none" w:sz="0" w:space="0" w:color="auto"/>
        <w:bottom w:val="none" w:sz="0" w:space="0" w:color="auto"/>
        <w:right w:val="none" w:sz="0" w:space="0" w:color="auto"/>
      </w:divBdr>
    </w:div>
    <w:div w:id="256141149">
      <w:bodyDiv w:val="1"/>
      <w:marLeft w:val="0"/>
      <w:marRight w:val="0"/>
      <w:marTop w:val="0"/>
      <w:marBottom w:val="0"/>
      <w:divBdr>
        <w:top w:val="none" w:sz="0" w:space="0" w:color="auto"/>
        <w:left w:val="none" w:sz="0" w:space="0" w:color="auto"/>
        <w:bottom w:val="none" w:sz="0" w:space="0" w:color="auto"/>
        <w:right w:val="none" w:sz="0" w:space="0" w:color="auto"/>
      </w:divBdr>
    </w:div>
    <w:div w:id="259223169">
      <w:bodyDiv w:val="1"/>
      <w:marLeft w:val="0"/>
      <w:marRight w:val="0"/>
      <w:marTop w:val="0"/>
      <w:marBottom w:val="0"/>
      <w:divBdr>
        <w:top w:val="none" w:sz="0" w:space="0" w:color="auto"/>
        <w:left w:val="none" w:sz="0" w:space="0" w:color="auto"/>
        <w:bottom w:val="none" w:sz="0" w:space="0" w:color="auto"/>
        <w:right w:val="none" w:sz="0" w:space="0" w:color="auto"/>
      </w:divBdr>
    </w:div>
    <w:div w:id="259337585">
      <w:bodyDiv w:val="1"/>
      <w:marLeft w:val="0"/>
      <w:marRight w:val="0"/>
      <w:marTop w:val="0"/>
      <w:marBottom w:val="0"/>
      <w:divBdr>
        <w:top w:val="none" w:sz="0" w:space="0" w:color="auto"/>
        <w:left w:val="none" w:sz="0" w:space="0" w:color="auto"/>
        <w:bottom w:val="none" w:sz="0" w:space="0" w:color="auto"/>
        <w:right w:val="none" w:sz="0" w:space="0" w:color="auto"/>
      </w:divBdr>
      <w:divsChild>
        <w:div w:id="1396200794">
          <w:marLeft w:val="288"/>
          <w:marRight w:val="0"/>
          <w:marTop w:val="120"/>
          <w:marBottom w:val="200"/>
          <w:divBdr>
            <w:top w:val="none" w:sz="0" w:space="0" w:color="auto"/>
            <w:left w:val="none" w:sz="0" w:space="0" w:color="auto"/>
            <w:bottom w:val="none" w:sz="0" w:space="0" w:color="auto"/>
            <w:right w:val="none" w:sz="0" w:space="0" w:color="auto"/>
          </w:divBdr>
        </w:div>
      </w:divsChild>
    </w:div>
    <w:div w:id="260916872">
      <w:bodyDiv w:val="1"/>
      <w:marLeft w:val="0"/>
      <w:marRight w:val="0"/>
      <w:marTop w:val="0"/>
      <w:marBottom w:val="0"/>
      <w:divBdr>
        <w:top w:val="none" w:sz="0" w:space="0" w:color="auto"/>
        <w:left w:val="none" w:sz="0" w:space="0" w:color="auto"/>
        <w:bottom w:val="none" w:sz="0" w:space="0" w:color="auto"/>
        <w:right w:val="none" w:sz="0" w:space="0" w:color="auto"/>
      </w:divBdr>
      <w:divsChild>
        <w:div w:id="257644346">
          <w:marLeft w:val="979"/>
          <w:marRight w:val="0"/>
          <w:marTop w:val="0"/>
          <w:marBottom w:val="0"/>
          <w:divBdr>
            <w:top w:val="none" w:sz="0" w:space="0" w:color="auto"/>
            <w:left w:val="none" w:sz="0" w:space="0" w:color="auto"/>
            <w:bottom w:val="none" w:sz="0" w:space="0" w:color="auto"/>
            <w:right w:val="none" w:sz="0" w:space="0" w:color="auto"/>
          </w:divBdr>
        </w:div>
        <w:div w:id="943532242">
          <w:marLeft w:val="979"/>
          <w:marRight w:val="0"/>
          <w:marTop w:val="0"/>
          <w:marBottom w:val="0"/>
          <w:divBdr>
            <w:top w:val="none" w:sz="0" w:space="0" w:color="auto"/>
            <w:left w:val="none" w:sz="0" w:space="0" w:color="auto"/>
            <w:bottom w:val="none" w:sz="0" w:space="0" w:color="auto"/>
            <w:right w:val="none" w:sz="0" w:space="0" w:color="auto"/>
          </w:divBdr>
        </w:div>
        <w:div w:id="1737623860">
          <w:marLeft w:val="288"/>
          <w:marRight w:val="0"/>
          <w:marTop w:val="0"/>
          <w:marBottom w:val="0"/>
          <w:divBdr>
            <w:top w:val="none" w:sz="0" w:space="0" w:color="auto"/>
            <w:left w:val="none" w:sz="0" w:space="0" w:color="auto"/>
            <w:bottom w:val="none" w:sz="0" w:space="0" w:color="auto"/>
            <w:right w:val="none" w:sz="0" w:space="0" w:color="auto"/>
          </w:divBdr>
        </w:div>
        <w:div w:id="1751191321">
          <w:marLeft w:val="979"/>
          <w:marRight w:val="0"/>
          <w:marTop w:val="0"/>
          <w:marBottom w:val="0"/>
          <w:divBdr>
            <w:top w:val="none" w:sz="0" w:space="0" w:color="auto"/>
            <w:left w:val="none" w:sz="0" w:space="0" w:color="auto"/>
            <w:bottom w:val="none" w:sz="0" w:space="0" w:color="auto"/>
            <w:right w:val="none" w:sz="0" w:space="0" w:color="auto"/>
          </w:divBdr>
        </w:div>
      </w:divsChild>
    </w:div>
    <w:div w:id="272906413">
      <w:bodyDiv w:val="1"/>
      <w:marLeft w:val="0"/>
      <w:marRight w:val="0"/>
      <w:marTop w:val="0"/>
      <w:marBottom w:val="0"/>
      <w:divBdr>
        <w:top w:val="none" w:sz="0" w:space="0" w:color="auto"/>
        <w:left w:val="none" w:sz="0" w:space="0" w:color="auto"/>
        <w:bottom w:val="none" w:sz="0" w:space="0" w:color="auto"/>
        <w:right w:val="none" w:sz="0" w:space="0" w:color="auto"/>
      </w:divBdr>
    </w:div>
    <w:div w:id="274216912">
      <w:bodyDiv w:val="1"/>
      <w:marLeft w:val="0"/>
      <w:marRight w:val="0"/>
      <w:marTop w:val="0"/>
      <w:marBottom w:val="0"/>
      <w:divBdr>
        <w:top w:val="none" w:sz="0" w:space="0" w:color="auto"/>
        <w:left w:val="none" w:sz="0" w:space="0" w:color="auto"/>
        <w:bottom w:val="none" w:sz="0" w:space="0" w:color="auto"/>
        <w:right w:val="none" w:sz="0" w:space="0" w:color="auto"/>
      </w:divBdr>
    </w:div>
    <w:div w:id="286356450">
      <w:bodyDiv w:val="1"/>
      <w:marLeft w:val="0"/>
      <w:marRight w:val="0"/>
      <w:marTop w:val="0"/>
      <w:marBottom w:val="0"/>
      <w:divBdr>
        <w:top w:val="none" w:sz="0" w:space="0" w:color="auto"/>
        <w:left w:val="none" w:sz="0" w:space="0" w:color="auto"/>
        <w:bottom w:val="none" w:sz="0" w:space="0" w:color="auto"/>
        <w:right w:val="none" w:sz="0" w:space="0" w:color="auto"/>
      </w:divBdr>
    </w:div>
    <w:div w:id="292754534">
      <w:bodyDiv w:val="1"/>
      <w:marLeft w:val="0"/>
      <w:marRight w:val="0"/>
      <w:marTop w:val="0"/>
      <w:marBottom w:val="0"/>
      <w:divBdr>
        <w:top w:val="none" w:sz="0" w:space="0" w:color="auto"/>
        <w:left w:val="none" w:sz="0" w:space="0" w:color="auto"/>
        <w:bottom w:val="none" w:sz="0" w:space="0" w:color="auto"/>
        <w:right w:val="none" w:sz="0" w:space="0" w:color="auto"/>
      </w:divBdr>
    </w:div>
    <w:div w:id="294603824">
      <w:bodyDiv w:val="1"/>
      <w:marLeft w:val="0"/>
      <w:marRight w:val="0"/>
      <w:marTop w:val="0"/>
      <w:marBottom w:val="0"/>
      <w:divBdr>
        <w:top w:val="none" w:sz="0" w:space="0" w:color="auto"/>
        <w:left w:val="none" w:sz="0" w:space="0" w:color="auto"/>
        <w:bottom w:val="none" w:sz="0" w:space="0" w:color="auto"/>
        <w:right w:val="none" w:sz="0" w:space="0" w:color="auto"/>
      </w:divBdr>
    </w:div>
    <w:div w:id="298920807">
      <w:bodyDiv w:val="1"/>
      <w:marLeft w:val="0"/>
      <w:marRight w:val="0"/>
      <w:marTop w:val="0"/>
      <w:marBottom w:val="0"/>
      <w:divBdr>
        <w:top w:val="none" w:sz="0" w:space="0" w:color="auto"/>
        <w:left w:val="none" w:sz="0" w:space="0" w:color="auto"/>
        <w:bottom w:val="none" w:sz="0" w:space="0" w:color="auto"/>
        <w:right w:val="none" w:sz="0" w:space="0" w:color="auto"/>
      </w:divBdr>
    </w:div>
    <w:div w:id="301545543">
      <w:bodyDiv w:val="1"/>
      <w:marLeft w:val="0"/>
      <w:marRight w:val="0"/>
      <w:marTop w:val="0"/>
      <w:marBottom w:val="0"/>
      <w:divBdr>
        <w:top w:val="none" w:sz="0" w:space="0" w:color="auto"/>
        <w:left w:val="none" w:sz="0" w:space="0" w:color="auto"/>
        <w:bottom w:val="none" w:sz="0" w:space="0" w:color="auto"/>
        <w:right w:val="none" w:sz="0" w:space="0" w:color="auto"/>
      </w:divBdr>
    </w:div>
    <w:div w:id="310140048">
      <w:bodyDiv w:val="1"/>
      <w:marLeft w:val="0"/>
      <w:marRight w:val="0"/>
      <w:marTop w:val="0"/>
      <w:marBottom w:val="0"/>
      <w:divBdr>
        <w:top w:val="none" w:sz="0" w:space="0" w:color="auto"/>
        <w:left w:val="none" w:sz="0" w:space="0" w:color="auto"/>
        <w:bottom w:val="none" w:sz="0" w:space="0" w:color="auto"/>
        <w:right w:val="none" w:sz="0" w:space="0" w:color="auto"/>
      </w:divBdr>
    </w:div>
    <w:div w:id="312107789">
      <w:bodyDiv w:val="1"/>
      <w:marLeft w:val="0"/>
      <w:marRight w:val="0"/>
      <w:marTop w:val="0"/>
      <w:marBottom w:val="0"/>
      <w:divBdr>
        <w:top w:val="none" w:sz="0" w:space="0" w:color="auto"/>
        <w:left w:val="none" w:sz="0" w:space="0" w:color="auto"/>
        <w:bottom w:val="none" w:sz="0" w:space="0" w:color="auto"/>
        <w:right w:val="none" w:sz="0" w:space="0" w:color="auto"/>
      </w:divBdr>
    </w:div>
    <w:div w:id="324944930">
      <w:bodyDiv w:val="1"/>
      <w:marLeft w:val="0"/>
      <w:marRight w:val="0"/>
      <w:marTop w:val="0"/>
      <w:marBottom w:val="0"/>
      <w:divBdr>
        <w:top w:val="none" w:sz="0" w:space="0" w:color="auto"/>
        <w:left w:val="none" w:sz="0" w:space="0" w:color="auto"/>
        <w:bottom w:val="none" w:sz="0" w:space="0" w:color="auto"/>
        <w:right w:val="none" w:sz="0" w:space="0" w:color="auto"/>
      </w:divBdr>
    </w:div>
    <w:div w:id="335038444">
      <w:bodyDiv w:val="1"/>
      <w:marLeft w:val="0"/>
      <w:marRight w:val="0"/>
      <w:marTop w:val="0"/>
      <w:marBottom w:val="0"/>
      <w:divBdr>
        <w:top w:val="none" w:sz="0" w:space="0" w:color="auto"/>
        <w:left w:val="none" w:sz="0" w:space="0" w:color="auto"/>
        <w:bottom w:val="none" w:sz="0" w:space="0" w:color="auto"/>
        <w:right w:val="none" w:sz="0" w:space="0" w:color="auto"/>
      </w:divBdr>
    </w:div>
    <w:div w:id="348069957">
      <w:bodyDiv w:val="1"/>
      <w:marLeft w:val="0"/>
      <w:marRight w:val="0"/>
      <w:marTop w:val="0"/>
      <w:marBottom w:val="0"/>
      <w:divBdr>
        <w:top w:val="none" w:sz="0" w:space="0" w:color="auto"/>
        <w:left w:val="none" w:sz="0" w:space="0" w:color="auto"/>
        <w:bottom w:val="none" w:sz="0" w:space="0" w:color="auto"/>
        <w:right w:val="none" w:sz="0" w:space="0" w:color="auto"/>
      </w:divBdr>
    </w:div>
    <w:div w:id="360279447">
      <w:bodyDiv w:val="1"/>
      <w:marLeft w:val="0"/>
      <w:marRight w:val="0"/>
      <w:marTop w:val="0"/>
      <w:marBottom w:val="0"/>
      <w:divBdr>
        <w:top w:val="none" w:sz="0" w:space="0" w:color="auto"/>
        <w:left w:val="none" w:sz="0" w:space="0" w:color="auto"/>
        <w:bottom w:val="none" w:sz="0" w:space="0" w:color="auto"/>
        <w:right w:val="none" w:sz="0" w:space="0" w:color="auto"/>
      </w:divBdr>
    </w:div>
    <w:div w:id="392121204">
      <w:bodyDiv w:val="1"/>
      <w:marLeft w:val="0"/>
      <w:marRight w:val="0"/>
      <w:marTop w:val="0"/>
      <w:marBottom w:val="0"/>
      <w:divBdr>
        <w:top w:val="none" w:sz="0" w:space="0" w:color="auto"/>
        <w:left w:val="none" w:sz="0" w:space="0" w:color="auto"/>
        <w:bottom w:val="none" w:sz="0" w:space="0" w:color="auto"/>
        <w:right w:val="none" w:sz="0" w:space="0" w:color="auto"/>
      </w:divBdr>
    </w:div>
    <w:div w:id="397631520">
      <w:bodyDiv w:val="1"/>
      <w:marLeft w:val="0"/>
      <w:marRight w:val="0"/>
      <w:marTop w:val="0"/>
      <w:marBottom w:val="0"/>
      <w:divBdr>
        <w:top w:val="none" w:sz="0" w:space="0" w:color="auto"/>
        <w:left w:val="none" w:sz="0" w:space="0" w:color="auto"/>
        <w:bottom w:val="none" w:sz="0" w:space="0" w:color="auto"/>
        <w:right w:val="none" w:sz="0" w:space="0" w:color="auto"/>
      </w:divBdr>
    </w:div>
    <w:div w:id="399986164">
      <w:bodyDiv w:val="1"/>
      <w:marLeft w:val="0"/>
      <w:marRight w:val="0"/>
      <w:marTop w:val="0"/>
      <w:marBottom w:val="0"/>
      <w:divBdr>
        <w:top w:val="none" w:sz="0" w:space="0" w:color="auto"/>
        <w:left w:val="none" w:sz="0" w:space="0" w:color="auto"/>
        <w:bottom w:val="none" w:sz="0" w:space="0" w:color="auto"/>
        <w:right w:val="none" w:sz="0" w:space="0" w:color="auto"/>
      </w:divBdr>
    </w:div>
    <w:div w:id="405150705">
      <w:bodyDiv w:val="1"/>
      <w:marLeft w:val="0"/>
      <w:marRight w:val="0"/>
      <w:marTop w:val="0"/>
      <w:marBottom w:val="0"/>
      <w:divBdr>
        <w:top w:val="none" w:sz="0" w:space="0" w:color="auto"/>
        <w:left w:val="none" w:sz="0" w:space="0" w:color="auto"/>
        <w:bottom w:val="none" w:sz="0" w:space="0" w:color="auto"/>
        <w:right w:val="none" w:sz="0" w:space="0" w:color="auto"/>
      </w:divBdr>
    </w:div>
    <w:div w:id="405343964">
      <w:bodyDiv w:val="1"/>
      <w:marLeft w:val="0"/>
      <w:marRight w:val="0"/>
      <w:marTop w:val="0"/>
      <w:marBottom w:val="0"/>
      <w:divBdr>
        <w:top w:val="none" w:sz="0" w:space="0" w:color="auto"/>
        <w:left w:val="none" w:sz="0" w:space="0" w:color="auto"/>
        <w:bottom w:val="none" w:sz="0" w:space="0" w:color="auto"/>
        <w:right w:val="none" w:sz="0" w:space="0" w:color="auto"/>
      </w:divBdr>
    </w:div>
    <w:div w:id="410153309">
      <w:bodyDiv w:val="1"/>
      <w:marLeft w:val="0"/>
      <w:marRight w:val="0"/>
      <w:marTop w:val="0"/>
      <w:marBottom w:val="0"/>
      <w:divBdr>
        <w:top w:val="none" w:sz="0" w:space="0" w:color="auto"/>
        <w:left w:val="none" w:sz="0" w:space="0" w:color="auto"/>
        <w:bottom w:val="none" w:sz="0" w:space="0" w:color="auto"/>
        <w:right w:val="none" w:sz="0" w:space="0" w:color="auto"/>
      </w:divBdr>
    </w:div>
    <w:div w:id="417481199">
      <w:bodyDiv w:val="1"/>
      <w:marLeft w:val="0"/>
      <w:marRight w:val="0"/>
      <w:marTop w:val="0"/>
      <w:marBottom w:val="0"/>
      <w:divBdr>
        <w:top w:val="none" w:sz="0" w:space="0" w:color="auto"/>
        <w:left w:val="none" w:sz="0" w:space="0" w:color="auto"/>
        <w:bottom w:val="none" w:sz="0" w:space="0" w:color="auto"/>
        <w:right w:val="none" w:sz="0" w:space="0" w:color="auto"/>
      </w:divBdr>
      <w:divsChild>
        <w:div w:id="545604502">
          <w:marLeft w:val="1166"/>
          <w:marRight w:val="0"/>
          <w:marTop w:val="0"/>
          <w:marBottom w:val="120"/>
          <w:divBdr>
            <w:top w:val="none" w:sz="0" w:space="0" w:color="auto"/>
            <w:left w:val="none" w:sz="0" w:space="0" w:color="auto"/>
            <w:bottom w:val="none" w:sz="0" w:space="0" w:color="auto"/>
            <w:right w:val="none" w:sz="0" w:space="0" w:color="auto"/>
          </w:divBdr>
        </w:div>
        <w:div w:id="638456303">
          <w:marLeft w:val="1166"/>
          <w:marRight w:val="0"/>
          <w:marTop w:val="0"/>
          <w:marBottom w:val="120"/>
          <w:divBdr>
            <w:top w:val="none" w:sz="0" w:space="0" w:color="auto"/>
            <w:left w:val="none" w:sz="0" w:space="0" w:color="auto"/>
            <w:bottom w:val="none" w:sz="0" w:space="0" w:color="auto"/>
            <w:right w:val="none" w:sz="0" w:space="0" w:color="auto"/>
          </w:divBdr>
        </w:div>
        <w:div w:id="1062867658">
          <w:marLeft w:val="1166"/>
          <w:marRight w:val="0"/>
          <w:marTop w:val="0"/>
          <w:marBottom w:val="120"/>
          <w:divBdr>
            <w:top w:val="none" w:sz="0" w:space="0" w:color="auto"/>
            <w:left w:val="none" w:sz="0" w:space="0" w:color="auto"/>
            <w:bottom w:val="none" w:sz="0" w:space="0" w:color="auto"/>
            <w:right w:val="none" w:sz="0" w:space="0" w:color="auto"/>
          </w:divBdr>
        </w:div>
      </w:divsChild>
    </w:div>
    <w:div w:id="417483329">
      <w:bodyDiv w:val="1"/>
      <w:marLeft w:val="0"/>
      <w:marRight w:val="0"/>
      <w:marTop w:val="0"/>
      <w:marBottom w:val="0"/>
      <w:divBdr>
        <w:top w:val="none" w:sz="0" w:space="0" w:color="auto"/>
        <w:left w:val="none" w:sz="0" w:space="0" w:color="auto"/>
        <w:bottom w:val="none" w:sz="0" w:space="0" w:color="auto"/>
        <w:right w:val="none" w:sz="0" w:space="0" w:color="auto"/>
      </w:divBdr>
      <w:divsChild>
        <w:div w:id="98719807">
          <w:marLeft w:val="446"/>
          <w:marRight w:val="0"/>
          <w:marTop w:val="0"/>
          <w:marBottom w:val="0"/>
          <w:divBdr>
            <w:top w:val="none" w:sz="0" w:space="0" w:color="auto"/>
            <w:left w:val="none" w:sz="0" w:space="0" w:color="auto"/>
            <w:bottom w:val="none" w:sz="0" w:space="0" w:color="auto"/>
            <w:right w:val="none" w:sz="0" w:space="0" w:color="auto"/>
          </w:divBdr>
        </w:div>
      </w:divsChild>
    </w:div>
    <w:div w:id="427237643">
      <w:bodyDiv w:val="1"/>
      <w:marLeft w:val="0"/>
      <w:marRight w:val="0"/>
      <w:marTop w:val="0"/>
      <w:marBottom w:val="0"/>
      <w:divBdr>
        <w:top w:val="none" w:sz="0" w:space="0" w:color="auto"/>
        <w:left w:val="none" w:sz="0" w:space="0" w:color="auto"/>
        <w:bottom w:val="none" w:sz="0" w:space="0" w:color="auto"/>
        <w:right w:val="none" w:sz="0" w:space="0" w:color="auto"/>
      </w:divBdr>
    </w:div>
    <w:div w:id="429355413">
      <w:bodyDiv w:val="1"/>
      <w:marLeft w:val="0"/>
      <w:marRight w:val="0"/>
      <w:marTop w:val="0"/>
      <w:marBottom w:val="0"/>
      <w:divBdr>
        <w:top w:val="none" w:sz="0" w:space="0" w:color="auto"/>
        <w:left w:val="none" w:sz="0" w:space="0" w:color="auto"/>
        <w:bottom w:val="none" w:sz="0" w:space="0" w:color="auto"/>
        <w:right w:val="none" w:sz="0" w:space="0" w:color="auto"/>
      </w:divBdr>
      <w:divsChild>
        <w:div w:id="1583370860">
          <w:marLeft w:val="1166"/>
          <w:marRight w:val="0"/>
          <w:marTop w:val="0"/>
          <w:marBottom w:val="60"/>
          <w:divBdr>
            <w:top w:val="none" w:sz="0" w:space="0" w:color="auto"/>
            <w:left w:val="none" w:sz="0" w:space="0" w:color="auto"/>
            <w:bottom w:val="none" w:sz="0" w:space="0" w:color="auto"/>
            <w:right w:val="none" w:sz="0" w:space="0" w:color="auto"/>
          </w:divBdr>
        </w:div>
      </w:divsChild>
    </w:div>
    <w:div w:id="432089526">
      <w:bodyDiv w:val="1"/>
      <w:marLeft w:val="0"/>
      <w:marRight w:val="0"/>
      <w:marTop w:val="0"/>
      <w:marBottom w:val="0"/>
      <w:divBdr>
        <w:top w:val="none" w:sz="0" w:space="0" w:color="auto"/>
        <w:left w:val="none" w:sz="0" w:space="0" w:color="auto"/>
        <w:bottom w:val="none" w:sz="0" w:space="0" w:color="auto"/>
        <w:right w:val="none" w:sz="0" w:space="0" w:color="auto"/>
      </w:divBdr>
    </w:div>
    <w:div w:id="449326415">
      <w:bodyDiv w:val="1"/>
      <w:marLeft w:val="0"/>
      <w:marRight w:val="0"/>
      <w:marTop w:val="0"/>
      <w:marBottom w:val="0"/>
      <w:divBdr>
        <w:top w:val="none" w:sz="0" w:space="0" w:color="auto"/>
        <w:left w:val="none" w:sz="0" w:space="0" w:color="auto"/>
        <w:bottom w:val="none" w:sz="0" w:space="0" w:color="auto"/>
        <w:right w:val="none" w:sz="0" w:space="0" w:color="auto"/>
      </w:divBdr>
      <w:divsChild>
        <w:div w:id="1469934623">
          <w:marLeft w:val="0"/>
          <w:marRight w:val="0"/>
          <w:marTop w:val="0"/>
          <w:marBottom w:val="0"/>
          <w:divBdr>
            <w:top w:val="none" w:sz="0" w:space="0" w:color="auto"/>
            <w:left w:val="none" w:sz="0" w:space="0" w:color="auto"/>
            <w:bottom w:val="none" w:sz="0" w:space="0" w:color="auto"/>
            <w:right w:val="none" w:sz="0" w:space="0" w:color="auto"/>
          </w:divBdr>
        </w:div>
      </w:divsChild>
    </w:div>
    <w:div w:id="501898545">
      <w:bodyDiv w:val="1"/>
      <w:marLeft w:val="0"/>
      <w:marRight w:val="0"/>
      <w:marTop w:val="0"/>
      <w:marBottom w:val="0"/>
      <w:divBdr>
        <w:top w:val="none" w:sz="0" w:space="0" w:color="auto"/>
        <w:left w:val="none" w:sz="0" w:space="0" w:color="auto"/>
        <w:bottom w:val="none" w:sz="0" w:space="0" w:color="auto"/>
        <w:right w:val="none" w:sz="0" w:space="0" w:color="auto"/>
      </w:divBdr>
    </w:div>
    <w:div w:id="503710161">
      <w:bodyDiv w:val="1"/>
      <w:marLeft w:val="0"/>
      <w:marRight w:val="0"/>
      <w:marTop w:val="0"/>
      <w:marBottom w:val="0"/>
      <w:divBdr>
        <w:top w:val="none" w:sz="0" w:space="0" w:color="auto"/>
        <w:left w:val="none" w:sz="0" w:space="0" w:color="auto"/>
        <w:bottom w:val="none" w:sz="0" w:space="0" w:color="auto"/>
        <w:right w:val="none" w:sz="0" w:space="0" w:color="auto"/>
      </w:divBdr>
    </w:div>
    <w:div w:id="506605079">
      <w:bodyDiv w:val="1"/>
      <w:marLeft w:val="0"/>
      <w:marRight w:val="0"/>
      <w:marTop w:val="0"/>
      <w:marBottom w:val="0"/>
      <w:divBdr>
        <w:top w:val="none" w:sz="0" w:space="0" w:color="auto"/>
        <w:left w:val="none" w:sz="0" w:space="0" w:color="auto"/>
        <w:bottom w:val="none" w:sz="0" w:space="0" w:color="auto"/>
        <w:right w:val="none" w:sz="0" w:space="0" w:color="auto"/>
      </w:divBdr>
    </w:div>
    <w:div w:id="510024786">
      <w:bodyDiv w:val="1"/>
      <w:marLeft w:val="0"/>
      <w:marRight w:val="0"/>
      <w:marTop w:val="0"/>
      <w:marBottom w:val="0"/>
      <w:divBdr>
        <w:top w:val="none" w:sz="0" w:space="0" w:color="auto"/>
        <w:left w:val="none" w:sz="0" w:space="0" w:color="auto"/>
        <w:bottom w:val="none" w:sz="0" w:space="0" w:color="auto"/>
        <w:right w:val="none" w:sz="0" w:space="0" w:color="auto"/>
      </w:divBdr>
    </w:div>
    <w:div w:id="513616270">
      <w:bodyDiv w:val="1"/>
      <w:marLeft w:val="0"/>
      <w:marRight w:val="0"/>
      <w:marTop w:val="0"/>
      <w:marBottom w:val="0"/>
      <w:divBdr>
        <w:top w:val="none" w:sz="0" w:space="0" w:color="auto"/>
        <w:left w:val="none" w:sz="0" w:space="0" w:color="auto"/>
        <w:bottom w:val="none" w:sz="0" w:space="0" w:color="auto"/>
        <w:right w:val="none" w:sz="0" w:space="0" w:color="auto"/>
      </w:divBdr>
    </w:div>
    <w:div w:id="515996592">
      <w:bodyDiv w:val="1"/>
      <w:marLeft w:val="0"/>
      <w:marRight w:val="0"/>
      <w:marTop w:val="0"/>
      <w:marBottom w:val="0"/>
      <w:divBdr>
        <w:top w:val="none" w:sz="0" w:space="0" w:color="auto"/>
        <w:left w:val="none" w:sz="0" w:space="0" w:color="auto"/>
        <w:bottom w:val="none" w:sz="0" w:space="0" w:color="auto"/>
        <w:right w:val="none" w:sz="0" w:space="0" w:color="auto"/>
      </w:divBdr>
    </w:div>
    <w:div w:id="516771526">
      <w:bodyDiv w:val="1"/>
      <w:marLeft w:val="0"/>
      <w:marRight w:val="0"/>
      <w:marTop w:val="0"/>
      <w:marBottom w:val="0"/>
      <w:divBdr>
        <w:top w:val="none" w:sz="0" w:space="0" w:color="auto"/>
        <w:left w:val="none" w:sz="0" w:space="0" w:color="auto"/>
        <w:bottom w:val="none" w:sz="0" w:space="0" w:color="auto"/>
        <w:right w:val="none" w:sz="0" w:space="0" w:color="auto"/>
      </w:divBdr>
    </w:div>
    <w:div w:id="522672375">
      <w:bodyDiv w:val="1"/>
      <w:marLeft w:val="0"/>
      <w:marRight w:val="0"/>
      <w:marTop w:val="0"/>
      <w:marBottom w:val="0"/>
      <w:divBdr>
        <w:top w:val="none" w:sz="0" w:space="0" w:color="auto"/>
        <w:left w:val="none" w:sz="0" w:space="0" w:color="auto"/>
        <w:bottom w:val="none" w:sz="0" w:space="0" w:color="auto"/>
        <w:right w:val="none" w:sz="0" w:space="0" w:color="auto"/>
      </w:divBdr>
    </w:div>
    <w:div w:id="528838266">
      <w:bodyDiv w:val="1"/>
      <w:marLeft w:val="0"/>
      <w:marRight w:val="0"/>
      <w:marTop w:val="0"/>
      <w:marBottom w:val="0"/>
      <w:divBdr>
        <w:top w:val="none" w:sz="0" w:space="0" w:color="auto"/>
        <w:left w:val="none" w:sz="0" w:space="0" w:color="auto"/>
        <w:bottom w:val="none" w:sz="0" w:space="0" w:color="auto"/>
        <w:right w:val="none" w:sz="0" w:space="0" w:color="auto"/>
      </w:divBdr>
    </w:div>
    <w:div w:id="541402679">
      <w:bodyDiv w:val="1"/>
      <w:marLeft w:val="0"/>
      <w:marRight w:val="0"/>
      <w:marTop w:val="0"/>
      <w:marBottom w:val="0"/>
      <w:divBdr>
        <w:top w:val="none" w:sz="0" w:space="0" w:color="auto"/>
        <w:left w:val="none" w:sz="0" w:space="0" w:color="auto"/>
        <w:bottom w:val="none" w:sz="0" w:space="0" w:color="auto"/>
        <w:right w:val="none" w:sz="0" w:space="0" w:color="auto"/>
      </w:divBdr>
      <w:divsChild>
        <w:div w:id="163253478">
          <w:marLeft w:val="360"/>
          <w:marRight w:val="0"/>
          <w:marTop w:val="0"/>
          <w:marBottom w:val="0"/>
          <w:divBdr>
            <w:top w:val="none" w:sz="0" w:space="0" w:color="auto"/>
            <w:left w:val="none" w:sz="0" w:space="0" w:color="auto"/>
            <w:bottom w:val="none" w:sz="0" w:space="0" w:color="auto"/>
            <w:right w:val="none" w:sz="0" w:space="0" w:color="auto"/>
          </w:divBdr>
        </w:div>
        <w:div w:id="1284389058">
          <w:marLeft w:val="360"/>
          <w:marRight w:val="0"/>
          <w:marTop w:val="0"/>
          <w:marBottom w:val="0"/>
          <w:divBdr>
            <w:top w:val="none" w:sz="0" w:space="0" w:color="auto"/>
            <w:left w:val="none" w:sz="0" w:space="0" w:color="auto"/>
            <w:bottom w:val="none" w:sz="0" w:space="0" w:color="auto"/>
            <w:right w:val="none" w:sz="0" w:space="0" w:color="auto"/>
          </w:divBdr>
        </w:div>
        <w:div w:id="934216438">
          <w:marLeft w:val="360"/>
          <w:marRight w:val="0"/>
          <w:marTop w:val="0"/>
          <w:marBottom w:val="0"/>
          <w:divBdr>
            <w:top w:val="none" w:sz="0" w:space="0" w:color="auto"/>
            <w:left w:val="none" w:sz="0" w:space="0" w:color="auto"/>
            <w:bottom w:val="none" w:sz="0" w:space="0" w:color="auto"/>
            <w:right w:val="none" w:sz="0" w:space="0" w:color="auto"/>
          </w:divBdr>
        </w:div>
      </w:divsChild>
    </w:div>
    <w:div w:id="558784792">
      <w:bodyDiv w:val="1"/>
      <w:marLeft w:val="0"/>
      <w:marRight w:val="0"/>
      <w:marTop w:val="0"/>
      <w:marBottom w:val="0"/>
      <w:divBdr>
        <w:top w:val="none" w:sz="0" w:space="0" w:color="auto"/>
        <w:left w:val="none" w:sz="0" w:space="0" w:color="auto"/>
        <w:bottom w:val="none" w:sz="0" w:space="0" w:color="auto"/>
        <w:right w:val="none" w:sz="0" w:space="0" w:color="auto"/>
      </w:divBdr>
    </w:div>
    <w:div w:id="568199934">
      <w:bodyDiv w:val="1"/>
      <w:marLeft w:val="0"/>
      <w:marRight w:val="0"/>
      <w:marTop w:val="0"/>
      <w:marBottom w:val="0"/>
      <w:divBdr>
        <w:top w:val="none" w:sz="0" w:space="0" w:color="auto"/>
        <w:left w:val="none" w:sz="0" w:space="0" w:color="auto"/>
        <w:bottom w:val="none" w:sz="0" w:space="0" w:color="auto"/>
        <w:right w:val="none" w:sz="0" w:space="0" w:color="auto"/>
      </w:divBdr>
      <w:divsChild>
        <w:div w:id="1483963195">
          <w:marLeft w:val="446"/>
          <w:marRight w:val="0"/>
          <w:marTop w:val="0"/>
          <w:marBottom w:val="0"/>
          <w:divBdr>
            <w:top w:val="none" w:sz="0" w:space="0" w:color="auto"/>
            <w:left w:val="none" w:sz="0" w:space="0" w:color="auto"/>
            <w:bottom w:val="none" w:sz="0" w:space="0" w:color="auto"/>
            <w:right w:val="none" w:sz="0" w:space="0" w:color="auto"/>
          </w:divBdr>
        </w:div>
      </w:divsChild>
    </w:div>
    <w:div w:id="572812711">
      <w:bodyDiv w:val="1"/>
      <w:marLeft w:val="0"/>
      <w:marRight w:val="0"/>
      <w:marTop w:val="0"/>
      <w:marBottom w:val="0"/>
      <w:divBdr>
        <w:top w:val="none" w:sz="0" w:space="0" w:color="auto"/>
        <w:left w:val="none" w:sz="0" w:space="0" w:color="auto"/>
        <w:bottom w:val="none" w:sz="0" w:space="0" w:color="auto"/>
        <w:right w:val="none" w:sz="0" w:space="0" w:color="auto"/>
      </w:divBdr>
    </w:div>
    <w:div w:id="576136234">
      <w:bodyDiv w:val="1"/>
      <w:marLeft w:val="0"/>
      <w:marRight w:val="0"/>
      <w:marTop w:val="0"/>
      <w:marBottom w:val="0"/>
      <w:divBdr>
        <w:top w:val="none" w:sz="0" w:space="0" w:color="auto"/>
        <w:left w:val="none" w:sz="0" w:space="0" w:color="auto"/>
        <w:bottom w:val="none" w:sz="0" w:space="0" w:color="auto"/>
        <w:right w:val="none" w:sz="0" w:space="0" w:color="auto"/>
      </w:divBdr>
    </w:div>
    <w:div w:id="586695064">
      <w:bodyDiv w:val="1"/>
      <w:marLeft w:val="0"/>
      <w:marRight w:val="0"/>
      <w:marTop w:val="0"/>
      <w:marBottom w:val="0"/>
      <w:divBdr>
        <w:top w:val="none" w:sz="0" w:space="0" w:color="auto"/>
        <w:left w:val="none" w:sz="0" w:space="0" w:color="auto"/>
        <w:bottom w:val="none" w:sz="0" w:space="0" w:color="auto"/>
        <w:right w:val="none" w:sz="0" w:space="0" w:color="auto"/>
      </w:divBdr>
    </w:div>
    <w:div w:id="601574951">
      <w:bodyDiv w:val="1"/>
      <w:marLeft w:val="0"/>
      <w:marRight w:val="0"/>
      <w:marTop w:val="0"/>
      <w:marBottom w:val="0"/>
      <w:divBdr>
        <w:top w:val="none" w:sz="0" w:space="0" w:color="auto"/>
        <w:left w:val="none" w:sz="0" w:space="0" w:color="auto"/>
        <w:bottom w:val="none" w:sz="0" w:space="0" w:color="auto"/>
        <w:right w:val="none" w:sz="0" w:space="0" w:color="auto"/>
      </w:divBdr>
    </w:div>
    <w:div w:id="601645973">
      <w:bodyDiv w:val="1"/>
      <w:marLeft w:val="0"/>
      <w:marRight w:val="0"/>
      <w:marTop w:val="0"/>
      <w:marBottom w:val="0"/>
      <w:divBdr>
        <w:top w:val="none" w:sz="0" w:space="0" w:color="auto"/>
        <w:left w:val="none" w:sz="0" w:space="0" w:color="auto"/>
        <w:bottom w:val="none" w:sz="0" w:space="0" w:color="auto"/>
        <w:right w:val="none" w:sz="0" w:space="0" w:color="auto"/>
      </w:divBdr>
    </w:div>
    <w:div w:id="602029841">
      <w:bodyDiv w:val="1"/>
      <w:marLeft w:val="0"/>
      <w:marRight w:val="0"/>
      <w:marTop w:val="0"/>
      <w:marBottom w:val="0"/>
      <w:divBdr>
        <w:top w:val="none" w:sz="0" w:space="0" w:color="auto"/>
        <w:left w:val="none" w:sz="0" w:space="0" w:color="auto"/>
        <w:bottom w:val="none" w:sz="0" w:space="0" w:color="auto"/>
        <w:right w:val="none" w:sz="0" w:space="0" w:color="auto"/>
      </w:divBdr>
    </w:div>
    <w:div w:id="651376932">
      <w:bodyDiv w:val="1"/>
      <w:marLeft w:val="0"/>
      <w:marRight w:val="0"/>
      <w:marTop w:val="0"/>
      <w:marBottom w:val="0"/>
      <w:divBdr>
        <w:top w:val="none" w:sz="0" w:space="0" w:color="auto"/>
        <w:left w:val="none" w:sz="0" w:space="0" w:color="auto"/>
        <w:bottom w:val="none" w:sz="0" w:space="0" w:color="auto"/>
        <w:right w:val="none" w:sz="0" w:space="0" w:color="auto"/>
      </w:divBdr>
      <w:divsChild>
        <w:div w:id="739332946">
          <w:marLeft w:val="0"/>
          <w:marRight w:val="0"/>
          <w:marTop w:val="0"/>
          <w:marBottom w:val="0"/>
          <w:divBdr>
            <w:top w:val="none" w:sz="0" w:space="0" w:color="auto"/>
            <w:left w:val="none" w:sz="0" w:space="0" w:color="auto"/>
            <w:bottom w:val="none" w:sz="0" w:space="0" w:color="auto"/>
            <w:right w:val="none" w:sz="0" w:space="0" w:color="auto"/>
          </w:divBdr>
          <w:divsChild>
            <w:div w:id="1561820076">
              <w:marLeft w:val="0"/>
              <w:marRight w:val="0"/>
              <w:marTop w:val="0"/>
              <w:marBottom w:val="0"/>
              <w:divBdr>
                <w:top w:val="none" w:sz="0" w:space="0" w:color="auto"/>
                <w:left w:val="none" w:sz="0" w:space="0" w:color="auto"/>
                <w:bottom w:val="none" w:sz="0" w:space="0" w:color="auto"/>
                <w:right w:val="none" w:sz="0" w:space="0" w:color="auto"/>
              </w:divBdr>
              <w:divsChild>
                <w:div w:id="6529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8144">
          <w:marLeft w:val="0"/>
          <w:marRight w:val="0"/>
          <w:marTop w:val="0"/>
          <w:marBottom w:val="0"/>
          <w:divBdr>
            <w:top w:val="none" w:sz="0" w:space="0" w:color="auto"/>
            <w:left w:val="none" w:sz="0" w:space="0" w:color="auto"/>
            <w:bottom w:val="none" w:sz="0" w:space="0" w:color="auto"/>
            <w:right w:val="none" w:sz="0" w:space="0" w:color="auto"/>
          </w:divBdr>
          <w:divsChild>
            <w:div w:id="1536191849">
              <w:marLeft w:val="0"/>
              <w:marRight w:val="0"/>
              <w:marTop w:val="0"/>
              <w:marBottom w:val="0"/>
              <w:divBdr>
                <w:top w:val="none" w:sz="0" w:space="0" w:color="auto"/>
                <w:left w:val="none" w:sz="0" w:space="0" w:color="auto"/>
                <w:bottom w:val="none" w:sz="0" w:space="0" w:color="auto"/>
                <w:right w:val="none" w:sz="0" w:space="0" w:color="auto"/>
              </w:divBdr>
              <w:divsChild>
                <w:div w:id="1166746259">
                  <w:marLeft w:val="0"/>
                  <w:marRight w:val="0"/>
                  <w:marTop w:val="0"/>
                  <w:marBottom w:val="0"/>
                  <w:divBdr>
                    <w:top w:val="none" w:sz="0" w:space="0" w:color="auto"/>
                    <w:left w:val="none" w:sz="0" w:space="0" w:color="auto"/>
                    <w:bottom w:val="none" w:sz="0" w:space="0" w:color="auto"/>
                    <w:right w:val="none" w:sz="0" w:space="0" w:color="auto"/>
                  </w:divBdr>
                </w:div>
                <w:div w:id="1719433918">
                  <w:marLeft w:val="0"/>
                  <w:marRight w:val="0"/>
                  <w:marTop w:val="0"/>
                  <w:marBottom w:val="0"/>
                  <w:divBdr>
                    <w:top w:val="none" w:sz="0" w:space="0" w:color="auto"/>
                    <w:left w:val="none" w:sz="0" w:space="0" w:color="auto"/>
                    <w:bottom w:val="none" w:sz="0" w:space="0" w:color="auto"/>
                    <w:right w:val="none" w:sz="0" w:space="0" w:color="auto"/>
                  </w:divBdr>
                </w:div>
                <w:div w:id="179748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291251">
      <w:bodyDiv w:val="1"/>
      <w:marLeft w:val="0"/>
      <w:marRight w:val="0"/>
      <w:marTop w:val="0"/>
      <w:marBottom w:val="0"/>
      <w:divBdr>
        <w:top w:val="none" w:sz="0" w:space="0" w:color="auto"/>
        <w:left w:val="none" w:sz="0" w:space="0" w:color="auto"/>
        <w:bottom w:val="none" w:sz="0" w:space="0" w:color="auto"/>
        <w:right w:val="none" w:sz="0" w:space="0" w:color="auto"/>
      </w:divBdr>
    </w:div>
    <w:div w:id="661347274">
      <w:bodyDiv w:val="1"/>
      <w:marLeft w:val="0"/>
      <w:marRight w:val="0"/>
      <w:marTop w:val="0"/>
      <w:marBottom w:val="0"/>
      <w:divBdr>
        <w:top w:val="none" w:sz="0" w:space="0" w:color="auto"/>
        <w:left w:val="none" w:sz="0" w:space="0" w:color="auto"/>
        <w:bottom w:val="none" w:sz="0" w:space="0" w:color="auto"/>
        <w:right w:val="none" w:sz="0" w:space="0" w:color="auto"/>
      </w:divBdr>
    </w:div>
    <w:div w:id="668292960">
      <w:bodyDiv w:val="1"/>
      <w:marLeft w:val="0"/>
      <w:marRight w:val="0"/>
      <w:marTop w:val="0"/>
      <w:marBottom w:val="0"/>
      <w:divBdr>
        <w:top w:val="none" w:sz="0" w:space="0" w:color="auto"/>
        <w:left w:val="none" w:sz="0" w:space="0" w:color="auto"/>
        <w:bottom w:val="none" w:sz="0" w:space="0" w:color="auto"/>
        <w:right w:val="none" w:sz="0" w:space="0" w:color="auto"/>
      </w:divBdr>
    </w:div>
    <w:div w:id="674378969">
      <w:bodyDiv w:val="1"/>
      <w:marLeft w:val="0"/>
      <w:marRight w:val="0"/>
      <w:marTop w:val="0"/>
      <w:marBottom w:val="0"/>
      <w:divBdr>
        <w:top w:val="none" w:sz="0" w:space="0" w:color="auto"/>
        <w:left w:val="none" w:sz="0" w:space="0" w:color="auto"/>
        <w:bottom w:val="none" w:sz="0" w:space="0" w:color="auto"/>
        <w:right w:val="none" w:sz="0" w:space="0" w:color="auto"/>
      </w:divBdr>
    </w:div>
    <w:div w:id="685180122">
      <w:bodyDiv w:val="1"/>
      <w:marLeft w:val="0"/>
      <w:marRight w:val="0"/>
      <w:marTop w:val="0"/>
      <w:marBottom w:val="0"/>
      <w:divBdr>
        <w:top w:val="none" w:sz="0" w:space="0" w:color="auto"/>
        <w:left w:val="none" w:sz="0" w:space="0" w:color="auto"/>
        <w:bottom w:val="none" w:sz="0" w:space="0" w:color="auto"/>
        <w:right w:val="none" w:sz="0" w:space="0" w:color="auto"/>
      </w:divBdr>
    </w:div>
    <w:div w:id="689142451">
      <w:bodyDiv w:val="1"/>
      <w:marLeft w:val="0"/>
      <w:marRight w:val="0"/>
      <w:marTop w:val="0"/>
      <w:marBottom w:val="0"/>
      <w:divBdr>
        <w:top w:val="none" w:sz="0" w:space="0" w:color="auto"/>
        <w:left w:val="none" w:sz="0" w:space="0" w:color="auto"/>
        <w:bottom w:val="none" w:sz="0" w:space="0" w:color="auto"/>
        <w:right w:val="none" w:sz="0" w:space="0" w:color="auto"/>
      </w:divBdr>
    </w:div>
    <w:div w:id="702436729">
      <w:bodyDiv w:val="1"/>
      <w:marLeft w:val="0"/>
      <w:marRight w:val="0"/>
      <w:marTop w:val="0"/>
      <w:marBottom w:val="0"/>
      <w:divBdr>
        <w:top w:val="none" w:sz="0" w:space="0" w:color="auto"/>
        <w:left w:val="none" w:sz="0" w:space="0" w:color="auto"/>
        <w:bottom w:val="none" w:sz="0" w:space="0" w:color="auto"/>
        <w:right w:val="none" w:sz="0" w:space="0" w:color="auto"/>
      </w:divBdr>
    </w:div>
    <w:div w:id="716392715">
      <w:bodyDiv w:val="1"/>
      <w:marLeft w:val="0"/>
      <w:marRight w:val="0"/>
      <w:marTop w:val="0"/>
      <w:marBottom w:val="0"/>
      <w:divBdr>
        <w:top w:val="none" w:sz="0" w:space="0" w:color="auto"/>
        <w:left w:val="none" w:sz="0" w:space="0" w:color="auto"/>
        <w:bottom w:val="none" w:sz="0" w:space="0" w:color="auto"/>
        <w:right w:val="none" w:sz="0" w:space="0" w:color="auto"/>
      </w:divBdr>
    </w:div>
    <w:div w:id="719286125">
      <w:bodyDiv w:val="1"/>
      <w:marLeft w:val="0"/>
      <w:marRight w:val="0"/>
      <w:marTop w:val="0"/>
      <w:marBottom w:val="0"/>
      <w:divBdr>
        <w:top w:val="none" w:sz="0" w:space="0" w:color="auto"/>
        <w:left w:val="none" w:sz="0" w:space="0" w:color="auto"/>
        <w:bottom w:val="none" w:sz="0" w:space="0" w:color="auto"/>
        <w:right w:val="none" w:sz="0" w:space="0" w:color="auto"/>
      </w:divBdr>
    </w:div>
    <w:div w:id="746149115">
      <w:bodyDiv w:val="1"/>
      <w:marLeft w:val="0"/>
      <w:marRight w:val="0"/>
      <w:marTop w:val="0"/>
      <w:marBottom w:val="0"/>
      <w:divBdr>
        <w:top w:val="none" w:sz="0" w:space="0" w:color="auto"/>
        <w:left w:val="none" w:sz="0" w:space="0" w:color="auto"/>
        <w:bottom w:val="none" w:sz="0" w:space="0" w:color="auto"/>
        <w:right w:val="none" w:sz="0" w:space="0" w:color="auto"/>
      </w:divBdr>
      <w:divsChild>
        <w:div w:id="445193906">
          <w:marLeft w:val="446"/>
          <w:marRight w:val="0"/>
          <w:marTop w:val="0"/>
          <w:marBottom w:val="0"/>
          <w:divBdr>
            <w:top w:val="none" w:sz="0" w:space="0" w:color="auto"/>
            <w:left w:val="none" w:sz="0" w:space="0" w:color="auto"/>
            <w:bottom w:val="none" w:sz="0" w:space="0" w:color="auto"/>
            <w:right w:val="none" w:sz="0" w:space="0" w:color="auto"/>
          </w:divBdr>
        </w:div>
        <w:div w:id="2082174101">
          <w:marLeft w:val="446"/>
          <w:marRight w:val="0"/>
          <w:marTop w:val="0"/>
          <w:marBottom w:val="0"/>
          <w:divBdr>
            <w:top w:val="none" w:sz="0" w:space="0" w:color="auto"/>
            <w:left w:val="none" w:sz="0" w:space="0" w:color="auto"/>
            <w:bottom w:val="none" w:sz="0" w:space="0" w:color="auto"/>
            <w:right w:val="none" w:sz="0" w:space="0" w:color="auto"/>
          </w:divBdr>
        </w:div>
      </w:divsChild>
    </w:div>
    <w:div w:id="746609714">
      <w:bodyDiv w:val="1"/>
      <w:marLeft w:val="0"/>
      <w:marRight w:val="0"/>
      <w:marTop w:val="0"/>
      <w:marBottom w:val="0"/>
      <w:divBdr>
        <w:top w:val="none" w:sz="0" w:space="0" w:color="auto"/>
        <w:left w:val="none" w:sz="0" w:space="0" w:color="auto"/>
        <w:bottom w:val="none" w:sz="0" w:space="0" w:color="auto"/>
        <w:right w:val="none" w:sz="0" w:space="0" w:color="auto"/>
      </w:divBdr>
    </w:div>
    <w:div w:id="746922317">
      <w:bodyDiv w:val="1"/>
      <w:marLeft w:val="0"/>
      <w:marRight w:val="0"/>
      <w:marTop w:val="0"/>
      <w:marBottom w:val="0"/>
      <w:divBdr>
        <w:top w:val="none" w:sz="0" w:space="0" w:color="auto"/>
        <w:left w:val="none" w:sz="0" w:space="0" w:color="auto"/>
        <w:bottom w:val="none" w:sz="0" w:space="0" w:color="auto"/>
        <w:right w:val="none" w:sz="0" w:space="0" w:color="auto"/>
      </w:divBdr>
      <w:divsChild>
        <w:div w:id="830675972">
          <w:marLeft w:val="446"/>
          <w:marRight w:val="0"/>
          <w:marTop w:val="0"/>
          <w:marBottom w:val="0"/>
          <w:divBdr>
            <w:top w:val="none" w:sz="0" w:space="0" w:color="auto"/>
            <w:left w:val="none" w:sz="0" w:space="0" w:color="auto"/>
            <w:bottom w:val="none" w:sz="0" w:space="0" w:color="auto"/>
            <w:right w:val="none" w:sz="0" w:space="0" w:color="auto"/>
          </w:divBdr>
        </w:div>
        <w:div w:id="1689673018">
          <w:marLeft w:val="446"/>
          <w:marRight w:val="0"/>
          <w:marTop w:val="0"/>
          <w:marBottom w:val="0"/>
          <w:divBdr>
            <w:top w:val="none" w:sz="0" w:space="0" w:color="auto"/>
            <w:left w:val="none" w:sz="0" w:space="0" w:color="auto"/>
            <w:bottom w:val="none" w:sz="0" w:space="0" w:color="auto"/>
            <w:right w:val="none" w:sz="0" w:space="0" w:color="auto"/>
          </w:divBdr>
        </w:div>
      </w:divsChild>
    </w:div>
    <w:div w:id="758527853">
      <w:bodyDiv w:val="1"/>
      <w:marLeft w:val="0"/>
      <w:marRight w:val="0"/>
      <w:marTop w:val="0"/>
      <w:marBottom w:val="0"/>
      <w:divBdr>
        <w:top w:val="none" w:sz="0" w:space="0" w:color="auto"/>
        <w:left w:val="none" w:sz="0" w:space="0" w:color="auto"/>
        <w:bottom w:val="none" w:sz="0" w:space="0" w:color="auto"/>
        <w:right w:val="none" w:sz="0" w:space="0" w:color="auto"/>
      </w:divBdr>
    </w:div>
    <w:div w:id="783159666">
      <w:bodyDiv w:val="1"/>
      <w:marLeft w:val="0"/>
      <w:marRight w:val="0"/>
      <w:marTop w:val="0"/>
      <w:marBottom w:val="0"/>
      <w:divBdr>
        <w:top w:val="none" w:sz="0" w:space="0" w:color="auto"/>
        <w:left w:val="none" w:sz="0" w:space="0" w:color="auto"/>
        <w:bottom w:val="none" w:sz="0" w:space="0" w:color="auto"/>
        <w:right w:val="none" w:sz="0" w:space="0" w:color="auto"/>
      </w:divBdr>
    </w:div>
    <w:div w:id="786044175">
      <w:bodyDiv w:val="1"/>
      <w:marLeft w:val="0"/>
      <w:marRight w:val="0"/>
      <w:marTop w:val="0"/>
      <w:marBottom w:val="0"/>
      <w:divBdr>
        <w:top w:val="none" w:sz="0" w:space="0" w:color="auto"/>
        <w:left w:val="none" w:sz="0" w:space="0" w:color="auto"/>
        <w:bottom w:val="none" w:sz="0" w:space="0" w:color="auto"/>
        <w:right w:val="none" w:sz="0" w:space="0" w:color="auto"/>
      </w:divBdr>
    </w:div>
    <w:div w:id="790057423">
      <w:bodyDiv w:val="1"/>
      <w:marLeft w:val="0"/>
      <w:marRight w:val="0"/>
      <w:marTop w:val="0"/>
      <w:marBottom w:val="0"/>
      <w:divBdr>
        <w:top w:val="none" w:sz="0" w:space="0" w:color="auto"/>
        <w:left w:val="none" w:sz="0" w:space="0" w:color="auto"/>
        <w:bottom w:val="none" w:sz="0" w:space="0" w:color="auto"/>
        <w:right w:val="none" w:sz="0" w:space="0" w:color="auto"/>
      </w:divBdr>
    </w:div>
    <w:div w:id="812989133">
      <w:bodyDiv w:val="1"/>
      <w:marLeft w:val="0"/>
      <w:marRight w:val="0"/>
      <w:marTop w:val="0"/>
      <w:marBottom w:val="0"/>
      <w:divBdr>
        <w:top w:val="none" w:sz="0" w:space="0" w:color="auto"/>
        <w:left w:val="none" w:sz="0" w:space="0" w:color="auto"/>
        <w:bottom w:val="none" w:sz="0" w:space="0" w:color="auto"/>
        <w:right w:val="none" w:sz="0" w:space="0" w:color="auto"/>
      </w:divBdr>
    </w:div>
    <w:div w:id="821315924">
      <w:bodyDiv w:val="1"/>
      <w:marLeft w:val="0"/>
      <w:marRight w:val="0"/>
      <w:marTop w:val="0"/>
      <w:marBottom w:val="0"/>
      <w:divBdr>
        <w:top w:val="none" w:sz="0" w:space="0" w:color="auto"/>
        <w:left w:val="none" w:sz="0" w:space="0" w:color="auto"/>
        <w:bottom w:val="none" w:sz="0" w:space="0" w:color="auto"/>
        <w:right w:val="none" w:sz="0" w:space="0" w:color="auto"/>
      </w:divBdr>
      <w:divsChild>
        <w:div w:id="1228226235">
          <w:marLeft w:val="1166"/>
          <w:marRight w:val="0"/>
          <w:marTop w:val="0"/>
          <w:marBottom w:val="120"/>
          <w:divBdr>
            <w:top w:val="none" w:sz="0" w:space="0" w:color="auto"/>
            <w:left w:val="none" w:sz="0" w:space="0" w:color="auto"/>
            <w:bottom w:val="none" w:sz="0" w:space="0" w:color="auto"/>
            <w:right w:val="none" w:sz="0" w:space="0" w:color="auto"/>
          </w:divBdr>
        </w:div>
      </w:divsChild>
    </w:div>
    <w:div w:id="861555637">
      <w:bodyDiv w:val="1"/>
      <w:marLeft w:val="0"/>
      <w:marRight w:val="0"/>
      <w:marTop w:val="0"/>
      <w:marBottom w:val="0"/>
      <w:divBdr>
        <w:top w:val="none" w:sz="0" w:space="0" w:color="auto"/>
        <w:left w:val="none" w:sz="0" w:space="0" w:color="auto"/>
        <w:bottom w:val="none" w:sz="0" w:space="0" w:color="auto"/>
        <w:right w:val="none" w:sz="0" w:space="0" w:color="auto"/>
      </w:divBdr>
    </w:div>
    <w:div w:id="862017417">
      <w:bodyDiv w:val="1"/>
      <w:marLeft w:val="0"/>
      <w:marRight w:val="0"/>
      <w:marTop w:val="0"/>
      <w:marBottom w:val="0"/>
      <w:divBdr>
        <w:top w:val="none" w:sz="0" w:space="0" w:color="auto"/>
        <w:left w:val="none" w:sz="0" w:space="0" w:color="auto"/>
        <w:bottom w:val="none" w:sz="0" w:space="0" w:color="auto"/>
        <w:right w:val="none" w:sz="0" w:space="0" w:color="auto"/>
      </w:divBdr>
      <w:divsChild>
        <w:div w:id="1608150302">
          <w:marLeft w:val="446"/>
          <w:marRight w:val="0"/>
          <w:marTop w:val="0"/>
          <w:marBottom w:val="0"/>
          <w:divBdr>
            <w:top w:val="none" w:sz="0" w:space="0" w:color="auto"/>
            <w:left w:val="none" w:sz="0" w:space="0" w:color="auto"/>
            <w:bottom w:val="none" w:sz="0" w:space="0" w:color="auto"/>
            <w:right w:val="none" w:sz="0" w:space="0" w:color="auto"/>
          </w:divBdr>
        </w:div>
      </w:divsChild>
    </w:div>
    <w:div w:id="884562715">
      <w:bodyDiv w:val="1"/>
      <w:marLeft w:val="0"/>
      <w:marRight w:val="0"/>
      <w:marTop w:val="0"/>
      <w:marBottom w:val="0"/>
      <w:divBdr>
        <w:top w:val="none" w:sz="0" w:space="0" w:color="auto"/>
        <w:left w:val="none" w:sz="0" w:space="0" w:color="auto"/>
        <w:bottom w:val="none" w:sz="0" w:space="0" w:color="auto"/>
        <w:right w:val="none" w:sz="0" w:space="0" w:color="auto"/>
      </w:divBdr>
    </w:div>
    <w:div w:id="887376315">
      <w:bodyDiv w:val="1"/>
      <w:marLeft w:val="0"/>
      <w:marRight w:val="0"/>
      <w:marTop w:val="0"/>
      <w:marBottom w:val="0"/>
      <w:divBdr>
        <w:top w:val="none" w:sz="0" w:space="0" w:color="auto"/>
        <w:left w:val="none" w:sz="0" w:space="0" w:color="auto"/>
        <w:bottom w:val="none" w:sz="0" w:space="0" w:color="auto"/>
        <w:right w:val="none" w:sz="0" w:space="0" w:color="auto"/>
      </w:divBdr>
    </w:div>
    <w:div w:id="893275228">
      <w:bodyDiv w:val="1"/>
      <w:marLeft w:val="0"/>
      <w:marRight w:val="0"/>
      <w:marTop w:val="0"/>
      <w:marBottom w:val="0"/>
      <w:divBdr>
        <w:top w:val="none" w:sz="0" w:space="0" w:color="auto"/>
        <w:left w:val="none" w:sz="0" w:space="0" w:color="auto"/>
        <w:bottom w:val="none" w:sz="0" w:space="0" w:color="auto"/>
        <w:right w:val="none" w:sz="0" w:space="0" w:color="auto"/>
      </w:divBdr>
    </w:div>
    <w:div w:id="925378154">
      <w:bodyDiv w:val="1"/>
      <w:marLeft w:val="0"/>
      <w:marRight w:val="0"/>
      <w:marTop w:val="0"/>
      <w:marBottom w:val="0"/>
      <w:divBdr>
        <w:top w:val="none" w:sz="0" w:space="0" w:color="auto"/>
        <w:left w:val="none" w:sz="0" w:space="0" w:color="auto"/>
        <w:bottom w:val="none" w:sz="0" w:space="0" w:color="auto"/>
        <w:right w:val="none" w:sz="0" w:space="0" w:color="auto"/>
      </w:divBdr>
    </w:div>
    <w:div w:id="940600854">
      <w:bodyDiv w:val="1"/>
      <w:marLeft w:val="0"/>
      <w:marRight w:val="0"/>
      <w:marTop w:val="0"/>
      <w:marBottom w:val="0"/>
      <w:divBdr>
        <w:top w:val="none" w:sz="0" w:space="0" w:color="auto"/>
        <w:left w:val="none" w:sz="0" w:space="0" w:color="auto"/>
        <w:bottom w:val="none" w:sz="0" w:space="0" w:color="auto"/>
        <w:right w:val="none" w:sz="0" w:space="0" w:color="auto"/>
      </w:divBdr>
      <w:divsChild>
        <w:div w:id="540361459">
          <w:marLeft w:val="274"/>
          <w:marRight w:val="0"/>
          <w:marTop w:val="0"/>
          <w:marBottom w:val="200"/>
          <w:divBdr>
            <w:top w:val="none" w:sz="0" w:space="0" w:color="auto"/>
            <w:left w:val="none" w:sz="0" w:space="0" w:color="auto"/>
            <w:bottom w:val="none" w:sz="0" w:space="0" w:color="auto"/>
            <w:right w:val="none" w:sz="0" w:space="0" w:color="auto"/>
          </w:divBdr>
        </w:div>
        <w:div w:id="893738342">
          <w:marLeft w:val="274"/>
          <w:marRight w:val="0"/>
          <w:marTop w:val="0"/>
          <w:marBottom w:val="0"/>
          <w:divBdr>
            <w:top w:val="none" w:sz="0" w:space="0" w:color="auto"/>
            <w:left w:val="none" w:sz="0" w:space="0" w:color="auto"/>
            <w:bottom w:val="none" w:sz="0" w:space="0" w:color="auto"/>
            <w:right w:val="none" w:sz="0" w:space="0" w:color="auto"/>
          </w:divBdr>
        </w:div>
        <w:div w:id="1324898510">
          <w:marLeft w:val="274"/>
          <w:marRight w:val="0"/>
          <w:marTop w:val="0"/>
          <w:marBottom w:val="0"/>
          <w:divBdr>
            <w:top w:val="none" w:sz="0" w:space="0" w:color="auto"/>
            <w:left w:val="none" w:sz="0" w:space="0" w:color="auto"/>
            <w:bottom w:val="none" w:sz="0" w:space="0" w:color="auto"/>
            <w:right w:val="none" w:sz="0" w:space="0" w:color="auto"/>
          </w:divBdr>
        </w:div>
        <w:div w:id="1591696212">
          <w:marLeft w:val="274"/>
          <w:marRight w:val="0"/>
          <w:marTop w:val="0"/>
          <w:marBottom w:val="0"/>
          <w:divBdr>
            <w:top w:val="none" w:sz="0" w:space="0" w:color="auto"/>
            <w:left w:val="none" w:sz="0" w:space="0" w:color="auto"/>
            <w:bottom w:val="none" w:sz="0" w:space="0" w:color="auto"/>
            <w:right w:val="none" w:sz="0" w:space="0" w:color="auto"/>
          </w:divBdr>
        </w:div>
        <w:div w:id="1662274922">
          <w:marLeft w:val="274"/>
          <w:marRight w:val="0"/>
          <w:marTop w:val="0"/>
          <w:marBottom w:val="0"/>
          <w:divBdr>
            <w:top w:val="none" w:sz="0" w:space="0" w:color="auto"/>
            <w:left w:val="none" w:sz="0" w:space="0" w:color="auto"/>
            <w:bottom w:val="none" w:sz="0" w:space="0" w:color="auto"/>
            <w:right w:val="none" w:sz="0" w:space="0" w:color="auto"/>
          </w:divBdr>
        </w:div>
        <w:div w:id="2017073880">
          <w:marLeft w:val="274"/>
          <w:marRight w:val="0"/>
          <w:marTop w:val="0"/>
          <w:marBottom w:val="0"/>
          <w:divBdr>
            <w:top w:val="none" w:sz="0" w:space="0" w:color="auto"/>
            <w:left w:val="none" w:sz="0" w:space="0" w:color="auto"/>
            <w:bottom w:val="none" w:sz="0" w:space="0" w:color="auto"/>
            <w:right w:val="none" w:sz="0" w:space="0" w:color="auto"/>
          </w:divBdr>
        </w:div>
      </w:divsChild>
    </w:div>
    <w:div w:id="946156951">
      <w:bodyDiv w:val="1"/>
      <w:marLeft w:val="0"/>
      <w:marRight w:val="0"/>
      <w:marTop w:val="0"/>
      <w:marBottom w:val="0"/>
      <w:divBdr>
        <w:top w:val="none" w:sz="0" w:space="0" w:color="auto"/>
        <w:left w:val="none" w:sz="0" w:space="0" w:color="auto"/>
        <w:bottom w:val="none" w:sz="0" w:space="0" w:color="auto"/>
        <w:right w:val="none" w:sz="0" w:space="0" w:color="auto"/>
      </w:divBdr>
    </w:div>
    <w:div w:id="955059269">
      <w:bodyDiv w:val="1"/>
      <w:marLeft w:val="0"/>
      <w:marRight w:val="0"/>
      <w:marTop w:val="0"/>
      <w:marBottom w:val="0"/>
      <w:divBdr>
        <w:top w:val="none" w:sz="0" w:space="0" w:color="auto"/>
        <w:left w:val="none" w:sz="0" w:space="0" w:color="auto"/>
        <w:bottom w:val="none" w:sz="0" w:space="0" w:color="auto"/>
        <w:right w:val="none" w:sz="0" w:space="0" w:color="auto"/>
      </w:divBdr>
    </w:div>
    <w:div w:id="958804697">
      <w:bodyDiv w:val="1"/>
      <w:marLeft w:val="0"/>
      <w:marRight w:val="0"/>
      <w:marTop w:val="0"/>
      <w:marBottom w:val="0"/>
      <w:divBdr>
        <w:top w:val="none" w:sz="0" w:space="0" w:color="auto"/>
        <w:left w:val="none" w:sz="0" w:space="0" w:color="auto"/>
        <w:bottom w:val="none" w:sz="0" w:space="0" w:color="auto"/>
        <w:right w:val="none" w:sz="0" w:space="0" w:color="auto"/>
      </w:divBdr>
    </w:div>
    <w:div w:id="970356502">
      <w:bodyDiv w:val="1"/>
      <w:marLeft w:val="0"/>
      <w:marRight w:val="0"/>
      <w:marTop w:val="0"/>
      <w:marBottom w:val="0"/>
      <w:divBdr>
        <w:top w:val="none" w:sz="0" w:space="0" w:color="auto"/>
        <w:left w:val="none" w:sz="0" w:space="0" w:color="auto"/>
        <w:bottom w:val="none" w:sz="0" w:space="0" w:color="auto"/>
        <w:right w:val="none" w:sz="0" w:space="0" w:color="auto"/>
      </w:divBdr>
    </w:div>
    <w:div w:id="981696388">
      <w:bodyDiv w:val="1"/>
      <w:marLeft w:val="0"/>
      <w:marRight w:val="0"/>
      <w:marTop w:val="0"/>
      <w:marBottom w:val="0"/>
      <w:divBdr>
        <w:top w:val="none" w:sz="0" w:space="0" w:color="auto"/>
        <w:left w:val="none" w:sz="0" w:space="0" w:color="auto"/>
        <w:bottom w:val="none" w:sz="0" w:space="0" w:color="auto"/>
        <w:right w:val="none" w:sz="0" w:space="0" w:color="auto"/>
      </w:divBdr>
    </w:div>
    <w:div w:id="989407048">
      <w:bodyDiv w:val="1"/>
      <w:marLeft w:val="0"/>
      <w:marRight w:val="0"/>
      <w:marTop w:val="0"/>
      <w:marBottom w:val="0"/>
      <w:divBdr>
        <w:top w:val="none" w:sz="0" w:space="0" w:color="auto"/>
        <w:left w:val="none" w:sz="0" w:space="0" w:color="auto"/>
        <w:bottom w:val="none" w:sz="0" w:space="0" w:color="auto"/>
        <w:right w:val="none" w:sz="0" w:space="0" w:color="auto"/>
      </w:divBdr>
    </w:div>
    <w:div w:id="997804676">
      <w:bodyDiv w:val="1"/>
      <w:marLeft w:val="0"/>
      <w:marRight w:val="0"/>
      <w:marTop w:val="0"/>
      <w:marBottom w:val="0"/>
      <w:divBdr>
        <w:top w:val="none" w:sz="0" w:space="0" w:color="auto"/>
        <w:left w:val="none" w:sz="0" w:space="0" w:color="auto"/>
        <w:bottom w:val="none" w:sz="0" w:space="0" w:color="auto"/>
        <w:right w:val="none" w:sz="0" w:space="0" w:color="auto"/>
      </w:divBdr>
    </w:div>
    <w:div w:id="1004749345">
      <w:bodyDiv w:val="1"/>
      <w:marLeft w:val="0"/>
      <w:marRight w:val="0"/>
      <w:marTop w:val="0"/>
      <w:marBottom w:val="0"/>
      <w:divBdr>
        <w:top w:val="none" w:sz="0" w:space="0" w:color="auto"/>
        <w:left w:val="none" w:sz="0" w:space="0" w:color="auto"/>
        <w:bottom w:val="none" w:sz="0" w:space="0" w:color="auto"/>
        <w:right w:val="none" w:sz="0" w:space="0" w:color="auto"/>
      </w:divBdr>
    </w:div>
    <w:div w:id="1007054363">
      <w:bodyDiv w:val="1"/>
      <w:marLeft w:val="0"/>
      <w:marRight w:val="0"/>
      <w:marTop w:val="0"/>
      <w:marBottom w:val="0"/>
      <w:divBdr>
        <w:top w:val="none" w:sz="0" w:space="0" w:color="auto"/>
        <w:left w:val="none" w:sz="0" w:space="0" w:color="auto"/>
        <w:bottom w:val="none" w:sz="0" w:space="0" w:color="auto"/>
        <w:right w:val="none" w:sz="0" w:space="0" w:color="auto"/>
      </w:divBdr>
    </w:div>
    <w:div w:id="1014266809">
      <w:bodyDiv w:val="1"/>
      <w:marLeft w:val="0"/>
      <w:marRight w:val="0"/>
      <w:marTop w:val="0"/>
      <w:marBottom w:val="0"/>
      <w:divBdr>
        <w:top w:val="none" w:sz="0" w:space="0" w:color="auto"/>
        <w:left w:val="none" w:sz="0" w:space="0" w:color="auto"/>
        <w:bottom w:val="none" w:sz="0" w:space="0" w:color="auto"/>
        <w:right w:val="none" w:sz="0" w:space="0" w:color="auto"/>
      </w:divBdr>
    </w:div>
    <w:div w:id="1031147245">
      <w:bodyDiv w:val="1"/>
      <w:marLeft w:val="0"/>
      <w:marRight w:val="0"/>
      <w:marTop w:val="0"/>
      <w:marBottom w:val="0"/>
      <w:divBdr>
        <w:top w:val="none" w:sz="0" w:space="0" w:color="auto"/>
        <w:left w:val="none" w:sz="0" w:space="0" w:color="auto"/>
        <w:bottom w:val="none" w:sz="0" w:space="0" w:color="auto"/>
        <w:right w:val="none" w:sz="0" w:space="0" w:color="auto"/>
      </w:divBdr>
      <w:divsChild>
        <w:div w:id="148058537">
          <w:marLeft w:val="418"/>
          <w:marRight w:val="0"/>
          <w:marTop w:val="0"/>
          <w:marBottom w:val="45"/>
          <w:divBdr>
            <w:top w:val="none" w:sz="0" w:space="0" w:color="auto"/>
            <w:left w:val="none" w:sz="0" w:space="0" w:color="auto"/>
            <w:bottom w:val="none" w:sz="0" w:space="0" w:color="auto"/>
            <w:right w:val="none" w:sz="0" w:space="0" w:color="auto"/>
          </w:divBdr>
        </w:div>
        <w:div w:id="72821282">
          <w:marLeft w:val="418"/>
          <w:marRight w:val="0"/>
          <w:marTop w:val="0"/>
          <w:marBottom w:val="45"/>
          <w:divBdr>
            <w:top w:val="none" w:sz="0" w:space="0" w:color="auto"/>
            <w:left w:val="none" w:sz="0" w:space="0" w:color="auto"/>
            <w:bottom w:val="none" w:sz="0" w:space="0" w:color="auto"/>
            <w:right w:val="none" w:sz="0" w:space="0" w:color="auto"/>
          </w:divBdr>
        </w:div>
        <w:div w:id="1020469066">
          <w:marLeft w:val="418"/>
          <w:marRight w:val="0"/>
          <w:marTop w:val="0"/>
          <w:marBottom w:val="45"/>
          <w:divBdr>
            <w:top w:val="none" w:sz="0" w:space="0" w:color="auto"/>
            <w:left w:val="none" w:sz="0" w:space="0" w:color="auto"/>
            <w:bottom w:val="none" w:sz="0" w:space="0" w:color="auto"/>
            <w:right w:val="none" w:sz="0" w:space="0" w:color="auto"/>
          </w:divBdr>
        </w:div>
        <w:div w:id="617614141">
          <w:marLeft w:val="418"/>
          <w:marRight w:val="0"/>
          <w:marTop w:val="0"/>
          <w:marBottom w:val="45"/>
          <w:divBdr>
            <w:top w:val="none" w:sz="0" w:space="0" w:color="auto"/>
            <w:left w:val="none" w:sz="0" w:space="0" w:color="auto"/>
            <w:bottom w:val="none" w:sz="0" w:space="0" w:color="auto"/>
            <w:right w:val="none" w:sz="0" w:space="0" w:color="auto"/>
          </w:divBdr>
        </w:div>
        <w:div w:id="336540722">
          <w:marLeft w:val="418"/>
          <w:marRight w:val="0"/>
          <w:marTop w:val="0"/>
          <w:marBottom w:val="45"/>
          <w:divBdr>
            <w:top w:val="none" w:sz="0" w:space="0" w:color="auto"/>
            <w:left w:val="none" w:sz="0" w:space="0" w:color="auto"/>
            <w:bottom w:val="none" w:sz="0" w:space="0" w:color="auto"/>
            <w:right w:val="none" w:sz="0" w:space="0" w:color="auto"/>
          </w:divBdr>
        </w:div>
        <w:div w:id="186648978">
          <w:marLeft w:val="418"/>
          <w:marRight w:val="0"/>
          <w:marTop w:val="0"/>
          <w:marBottom w:val="45"/>
          <w:divBdr>
            <w:top w:val="none" w:sz="0" w:space="0" w:color="auto"/>
            <w:left w:val="none" w:sz="0" w:space="0" w:color="auto"/>
            <w:bottom w:val="none" w:sz="0" w:space="0" w:color="auto"/>
            <w:right w:val="none" w:sz="0" w:space="0" w:color="auto"/>
          </w:divBdr>
        </w:div>
      </w:divsChild>
    </w:div>
    <w:div w:id="1037848283">
      <w:bodyDiv w:val="1"/>
      <w:marLeft w:val="0"/>
      <w:marRight w:val="0"/>
      <w:marTop w:val="0"/>
      <w:marBottom w:val="0"/>
      <w:divBdr>
        <w:top w:val="none" w:sz="0" w:space="0" w:color="auto"/>
        <w:left w:val="none" w:sz="0" w:space="0" w:color="auto"/>
        <w:bottom w:val="none" w:sz="0" w:space="0" w:color="auto"/>
        <w:right w:val="none" w:sz="0" w:space="0" w:color="auto"/>
      </w:divBdr>
    </w:div>
    <w:div w:id="1045637272">
      <w:bodyDiv w:val="1"/>
      <w:marLeft w:val="0"/>
      <w:marRight w:val="0"/>
      <w:marTop w:val="0"/>
      <w:marBottom w:val="0"/>
      <w:divBdr>
        <w:top w:val="none" w:sz="0" w:space="0" w:color="auto"/>
        <w:left w:val="none" w:sz="0" w:space="0" w:color="auto"/>
        <w:bottom w:val="none" w:sz="0" w:space="0" w:color="auto"/>
        <w:right w:val="none" w:sz="0" w:space="0" w:color="auto"/>
      </w:divBdr>
      <w:divsChild>
        <w:div w:id="1532495504">
          <w:marLeft w:val="1166"/>
          <w:marRight w:val="0"/>
          <w:marTop w:val="0"/>
          <w:marBottom w:val="120"/>
          <w:divBdr>
            <w:top w:val="none" w:sz="0" w:space="0" w:color="auto"/>
            <w:left w:val="none" w:sz="0" w:space="0" w:color="auto"/>
            <w:bottom w:val="none" w:sz="0" w:space="0" w:color="auto"/>
            <w:right w:val="none" w:sz="0" w:space="0" w:color="auto"/>
          </w:divBdr>
        </w:div>
        <w:div w:id="1573544539">
          <w:marLeft w:val="1166"/>
          <w:marRight w:val="0"/>
          <w:marTop w:val="0"/>
          <w:marBottom w:val="120"/>
          <w:divBdr>
            <w:top w:val="none" w:sz="0" w:space="0" w:color="auto"/>
            <w:left w:val="none" w:sz="0" w:space="0" w:color="auto"/>
            <w:bottom w:val="none" w:sz="0" w:space="0" w:color="auto"/>
            <w:right w:val="none" w:sz="0" w:space="0" w:color="auto"/>
          </w:divBdr>
        </w:div>
      </w:divsChild>
    </w:div>
    <w:div w:id="1062563021">
      <w:bodyDiv w:val="1"/>
      <w:marLeft w:val="0"/>
      <w:marRight w:val="0"/>
      <w:marTop w:val="0"/>
      <w:marBottom w:val="0"/>
      <w:divBdr>
        <w:top w:val="none" w:sz="0" w:space="0" w:color="auto"/>
        <w:left w:val="none" w:sz="0" w:space="0" w:color="auto"/>
        <w:bottom w:val="none" w:sz="0" w:space="0" w:color="auto"/>
        <w:right w:val="none" w:sz="0" w:space="0" w:color="auto"/>
      </w:divBdr>
    </w:div>
    <w:div w:id="1126705893">
      <w:bodyDiv w:val="1"/>
      <w:marLeft w:val="0"/>
      <w:marRight w:val="0"/>
      <w:marTop w:val="0"/>
      <w:marBottom w:val="0"/>
      <w:divBdr>
        <w:top w:val="none" w:sz="0" w:space="0" w:color="auto"/>
        <w:left w:val="none" w:sz="0" w:space="0" w:color="auto"/>
        <w:bottom w:val="none" w:sz="0" w:space="0" w:color="auto"/>
        <w:right w:val="none" w:sz="0" w:space="0" w:color="auto"/>
      </w:divBdr>
    </w:div>
    <w:div w:id="1139033378">
      <w:bodyDiv w:val="1"/>
      <w:marLeft w:val="0"/>
      <w:marRight w:val="0"/>
      <w:marTop w:val="0"/>
      <w:marBottom w:val="0"/>
      <w:divBdr>
        <w:top w:val="none" w:sz="0" w:space="0" w:color="auto"/>
        <w:left w:val="none" w:sz="0" w:space="0" w:color="auto"/>
        <w:bottom w:val="none" w:sz="0" w:space="0" w:color="auto"/>
        <w:right w:val="none" w:sz="0" w:space="0" w:color="auto"/>
      </w:divBdr>
    </w:div>
    <w:div w:id="1170487078">
      <w:bodyDiv w:val="1"/>
      <w:marLeft w:val="0"/>
      <w:marRight w:val="0"/>
      <w:marTop w:val="0"/>
      <w:marBottom w:val="0"/>
      <w:divBdr>
        <w:top w:val="none" w:sz="0" w:space="0" w:color="auto"/>
        <w:left w:val="none" w:sz="0" w:space="0" w:color="auto"/>
        <w:bottom w:val="none" w:sz="0" w:space="0" w:color="auto"/>
        <w:right w:val="none" w:sz="0" w:space="0" w:color="auto"/>
      </w:divBdr>
    </w:div>
    <w:div w:id="1182085838">
      <w:bodyDiv w:val="1"/>
      <w:marLeft w:val="0"/>
      <w:marRight w:val="0"/>
      <w:marTop w:val="0"/>
      <w:marBottom w:val="0"/>
      <w:divBdr>
        <w:top w:val="none" w:sz="0" w:space="0" w:color="auto"/>
        <w:left w:val="none" w:sz="0" w:space="0" w:color="auto"/>
        <w:bottom w:val="none" w:sz="0" w:space="0" w:color="auto"/>
        <w:right w:val="none" w:sz="0" w:space="0" w:color="auto"/>
      </w:divBdr>
      <w:divsChild>
        <w:div w:id="607933421">
          <w:marLeft w:val="446"/>
          <w:marRight w:val="0"/>
          <w:marTop w:val="0"/>
          <w:marBottom w:val="0"/>
          <w:divBdr>
            <w:top w:val="none" w:sz="0" w:space="0" w:color="auto"/>
            <w:left w:val="none" w:sz="0" w:space="0" w:color="auto"/>
            <w:bottom w:val="none" w:sz="0" w:space="0" w:color="auto"/>
            <w:right w:val="none" w:sz="0" w:space="0" w:color="auto"/>
          </w:divBdr>
        </w:div>
      </w:divsChild>
    </w:div>
    <w:div w:id="1204518001">
      <w:bodyDiv w:val="1"/>
      <w:marLeft w:val="0"/>
      <w:marRight w:val="0"/>
      <w:marTop w:val="0"/>
      <w:marBottom w:val="0"/>
      <w:divBdr>
        <w:top w:val="none" w:sz="0" w:space="0" w:color="auto"/>
        <w:left w:val="none" w:sz="0" w:space="0" w:color="auto"/>
        <w:bottom w:val="none" w:sz="0" w:space="0" w:color="auto"/>
        <w:right w:val="none" w:sz="0" w:space="0" w:color="auto"/>
      </w:divBdr>
    </w:div>
    <w:div w:id="1233928720">
      <w:bodyDiv w:val="1"/>
      <w:marLeft w:val="0"/>
      <w:marRight w:val="0"/>
      <w:marTop w:val="0"/>
      <w:marBottom w:val="0"/>
      <w:divBdr>
        <w:top w:val="none" w:sz="0" w:space="0" w:color="auto"/>
        <w:left w:val="none" w:sz="0" w:space="0" w:color="auto"/>
        <w:bottom w:val="none" w:sz="0" w:space="0" w:color="auto"/>
        <w:right w:val="none" w:sz="0" w:space="0" w:color="auto"/>
      </w:divBdr>
    </w:div>
    <w:div w:id="1244340476">
      <w:bodyDiv w:val="1"/>
      <w:marLeft w:val="0"/>
      <w:marRight w:val="0"/>
      <w:marTop w:val="0"/>
      <w:marBottom w:val="0"/>
      <w:divBdr>
        <w:top w:val="none" w:sz="0" w:space="0" w:color="auto"/>
        <w:left w:val="none" w:sz="0" w:space="0" w:color="auto"/>
        <w:bottom w:val="none" w:sz="0" w:space="0" w:color="auto"/>
        <w:right w:val="none" w:sz="0" w:space="0" w:color="auto"/>
      </w:divBdr>
    </w:div>
    <w:div w:id="1245842942">
      <w:bodyDiv w:val="1"/>
      <w:marLeft w:val="0"/>
      <w:marRight w:val="0"/>
      <w:marTop w:val="0"/>
      <w:marBottom w:val="0"/>
      <w:divBdr>
        <w:top w:val="none" w:sz="0" w:space="0" w:color="auto"/>
        <w:left w:val="none" w:sz="0" w:space="0" w:color="auto"/>
        <w:bottom w:val="none" w:sz="0" w:space="0" w:color="auto"/>
        <w:right w:val="none" w:sz="0" w:space="0" w:color="auto"/>
      </w:divBdr>
    </w:div>
    <w:div w:id="1248149819">
      <w:bodyDiv w:val="1"/>
      <w:marLeft w:val="0"/>
      <w:marRight w:val="0"/>
      <w:marTop w:val="0"/>
      <w:marBottom w:val="0"/>
      <w:divBdr>
        <w:top w:val="none" w:sz="0" w:space="0" w:color="auto"/>
        <w:left w:val="none" w:sz="0" w:space="0" w:color="auto"/>
        <w:bottom w:val="none" w:sz="0" w:space="0" w:color="auto"/>
        <w:right w:val="none" w:sz="0" w:space="0" w:color="auto"/>
      </w:divBdr>
    </w:div>
    <w:div w:id="1257059348">
      <w:bodyDiv w:val="1"/>
      <w:marLeft w:val="0"/>
      <w:marRight w:val="0"/>
      <w:marTop w:val="0"/>
      <w:marBottom w:val="0"/>
      <w:divBdr>
        <w:top w:val="none" w:sz="0" w:space="0" w:color="auto"/>
        <w:left w:val="none" w:sz="0" w:space="0" w:color="auto"/>
        <w:bottom w:val="none" w:sz="0" w:space="0" w:color="auto"/>
        <w:right w:val="none" w:sz="0" w:space="0" w:color="auto"/>
      </w:divBdr>
    </w:div>
    <w:div w:id="1261254730">
      <w:bodyDiv w:val="1"/>
      <w:marLeft w:val="0"/>
      <w:marRight w:val="0"/>
      <w:marTop w:val="0"/>
      <w:marBottom w:val="0"/>
      <w:divBdr>
        <w:top w:val="none" w:sz="0" w:space="0" w:color="auto"/>
        <w:left w:val="none" w:sz="0" w:space="0" w:color="auto"/>
        <w:bottom w:val="none" w:sz="0" w:space="0" w:color="auto"/>
        <w:right w:val="none" w:sz="0" w:space="0" w:color="auto"/>
      </w:divBdr>
    </w:div>
    <w:div w:id="1287195884">
      <w:bodyDiv w:val="1"/>
      <w:marLeft w:val="0"/>
      <w:marRight w:val="0"/>
      <w:marTop w:val="0"/>
      <w:marBottom w:val="0"/>
      <w:divBdr>
        <w:top w:val="none" w:sz="0" w:space="0" w:color="auto"/>
        <w:left w:val="none" w:sz="0" w:space="0" w:color="auto"/>
        <w:bottom w:val="none" w:sz="0" w:space="0" w:color="auto"/>
        <w:right w:val="none" w:sz="0" w:space="0" w:color="auto"/>
      </w:divBdr>
    </w:div>
    <w:div w:id="1292981314">
      <w:bodyDiv w:val="1"/>
      <w:marLeft w:val="0"/>
      <w:marRight w:val="0"/>
      <w:marTop w:val="0"/>
      <w:marBottom w:val="0"/>
      <w:divBdr>
        <w:top w:val="none" w:sz="0" w:space="0" w:color="auto"/>
        <w:left w:val="none" w:sz="0" w:space="0" w:color="auto"/>
        <w:bottom w:val="none" w:sz="0" w:space="0" w:color="auto"/>
        <w:right w:val="none" w:sz="0" w:space="0" w:color="auto"/>
      </w:divBdr>
    </w:div>
    <w:div w:id="1297907049">
      <w:bodyDiv w:val="1"/>
      <w:marLeft w:val="0"/>
      <w:marRight w:val="0"/>
      <w:marTop w:val="0"/>
      <w:marBottom w:val="0"/>
      <w:divBdr>
        <w:top w:val="none" w:sz="0" w:space="0" w:color="auto"/>
        <w:left w:val="none" w:sz="0" w:space="0" w:color="auto"/>
        <w:bottom w:val="none" w:sz="0" w:space="0" w:color="auto"/>
        <w:right w:val="none" w:sz="0" w:space="0" w:color="auto"/>
      </w:divBdr>
    </w:div>
    <w:div w:id="1310405668">
      <w:bodyDiv w:val="1"/>
      <w:marLeft w:val="0"/>
      <w:marRight w:val="0"/>
      <w:marTop w:val="0"/>
      <w:marBottom w:val="0"/>
      <w:divBdr>
        <w:top w:val="none" w:sz="0" w:space="0" w:color="auto"/>
        <w:left w:val="none" w:sz="0" w:space="0" w:color="auto"/>
        <w:bottom w:val="none" w:sz="0" w:space="0" w:color="auto"/>
        <w:right w:val="none" w:sz="0" w:space="0" w:color="auto"/>
      </w:divBdr>
    </w:div>
    <w:div w:id="1328824088">
      <w:bodyDiv w:val="1"/>
      <w:marLeft w:val="0"/>
      <w:marRight w:val="0"/>
      <w:marTop w:val="0"/>
      <w:marBottom w:val="0"/>
      <w:divBdr>
        <w:top w:val="none" w:sz="0" w:space="0" w:color="auto"/>
        <w:left w:val="none" w:sz="0" w:space="0" w:color="auto"/>
        <w:bottom w:val="none" w:sz="0" w:space="0" w:color="auto"/>
        <w:right w:val="none" w:sz="0" w:space="0" w:color="auto"/>
      </w:divBdr>
      <w:divsChild>
        <w:div w:id="1313677810">
          <w:marLeft w:val="1166"/>
          <w:marRight w:val="0"/>
          <w:marTop w:val="0"/>
          <w:marBottom w:val="0"/>
          <w:divBdr>
            <w:top w:val="none" w:sz="0" w:space="0" w:color="auto"/>
            <w:left w:val="none" w:sz="0" w:space="0" w:color="auto"/>
            <w:bottom w:val="none" w:sz="0" w:space="0" w:color="auto"/>
            <w:right w:val="none" w:sz="0" w:space="0" w:color="auto"/>
          </w:divBdr>
        </w:div>
      </w:divsChild>
    </w:div>
    <w:div w:id="1330792562">
      <w:bodyDiv w:val="1"/>
      <w:marLeft w:val="0"/>
      <w:marRight w:val="0"/>
      <w:marTop w:val="0"/>
      <w:marBottom w:val="0"/>
      <w:divBdr>
        <w:top w:val="none" w:sz="0" w:space="0" w:color="auto"/>
        <w:left w:val="none" w:sz="0" w:space="0" w:color="auto"/>
        <w:bottom w:val="none" w:sz="0" w:space="0" w:color="auto"/>
        <w:right w:val="none" w:sz="0" w:space="0" w:color="auto"/>
      </w:divBdr>
    </w:div>
    <w:div w:id="1331367230">
      <w:bodyDiv w:val="1"/>
      <w:marLeft w:val="0"/>
      <w:marRight w:val="0"/>
      <w:marTop w:val="0"/>
      <w:marBottom w:val="0"/>
      <w:divBdr>
        <w:top w:val="none" w:sz="0" w:space="0" w:color="auto"/>
        <w:left w:val="none" w:sz="0" w:space="0" w:color="auto"/>
        <w:bottom w:val="none" w:sz="0" w:space="0" w:color="auto"/>
        <w:right w:val="none" w:sz="0" w:space="0" w:color="auto"/>
      </w:divBdr>
      <w:divsChild>
        <w:div w:id="797573689">
          <w:marLeft w:val="1166"/>
          <w:marRight w:val="0"/>
          <w:marTop w:val="0"/>
          <w:marBottom w:val="60"/>
          <w:divBdr>
            <w:top w:val="none" w:sz="0" w:space="0" w:color="auto"/>
            <w:left w:val="none" w:sz="0" w:space="0" w:color="auto"/>
            <w:bottom w:val="none" w:sz="0" w:space="0" w:color="auto"/>
            <w:right w:val="none" w:sz="0" w:space="0" w:color="auto"/>
          </w:divBdr>
        </w:div>
      </w:divsChild>
    </w:div>
    <w:div w:id="1349408468">
      <w:bodyDiv w:val="1"/>
      <w:marLeft w:val="0"/>
      <w:marRight w:val="0"/>
      <w:marTop w:val="0"/>
      <w:marBottom w:val="0"/>
      <w:divBdr>
        <w:top w:val="none" w:sz="0" w:space="0" w:color="auto"/>
        <w:left w:val="none" w:sz="0" w:space="0" w:color="auto"/>
        <w:bottom w:val="none" w:sz="0" w:space="0" w:color="auto"/>
        <w:right w:val="none" w:sz="0" w:space="0" w:color="auto"/>
      </w:divBdr>
    </w:div>
    <w:div w:id="1363214584">
      <w:bodyDiv w:val="1"/>
      <w:marLeft w:val="0"/>
      <w:marRight w:val="0"/>
      <w:marTop w:val="0"/>
      <w:marBottom w:val="0"/>
      <w:divBdr>
        <w:top w:val="none" w:sz="0" w:space="0" w:color="auto"/>
        <w:left w:val="none" w:sz="0" w:space="0" w:color="auto"/>
        <w:bottom w:val="none" w:sz="0" w:space="0" w:color="auto"/>
        <w:right w:val="none" w:sz="0" w:space="0" w:color="auto"/>
      </w:divBdr>
    </w:div>
    <w:div w:id="1365786885">
      <w:bodyDiv w:val="1"/>
      <w:marLeft w:val="0"/>
      <w:marRight w:val="0"/>
      <w:marTop w:val="0"/>
      <w:marBottom w:val="0"/>
      <w:divBdr>
        <w:top w:val="none" w:sz="0" w:space="0" w:color="auto"/>
        <w:left w:val="none" w:sz="0" w:space="0" w:color="auto"/>
        <w:bottom w:val="none" w:sz="0" w:space="0" w:color="auto"/>
        <w:right w:val="none" w:sz="0" w:space="0" w:color="auto"/>
      </w:divBdr>
    </w:div>
    <w:div w:id="1366448851">
      <w:bodyDiv w:val="1"/>
      <w:marLeft w:val="0"/>
      <w:marRight w:val="0"/>
      <w:marTop w:val="0"/>
      <w:marBottom w:val="0"/>
      <w:divBdr>
        <w:top w:val="none" w:sz="0" w:space="0" w:color="auto"/>
        <w:left w:val="none" w:sz="0" w:space="0" w:color="auto"/>
        <w:bottom w:val="none" w:sz="0" w:space="0" w:color="auto"/>
        <w:right w:val="none" w:sz="0" w:space="0" w:color="auto"/>
      </w:divBdr>
    </w:div>
    <w:div w:id="1370957864">
      <w:bodyDiv w:val="1"/>
      <w:marLeft w:val="0"/>
      <w:marRight w:val="0"/>
      <w:marTop w:val="0"/>
      <w:marBottom w:val="0"/>
      <w:divBdr>
        <w:top w:val="none" w:sz="0" w:space="0" w:color="auto"/>
        <w:left w:val="none" w:sz="0" w:space="0" w:color="auto"/>
        <w:bottom w:val="none" w:sz="0" w:space="0" w:color="auto"/>
        <w:right w:val="none" w:sz="0" w:space="0" w:color="auto"/>
      </w:divBdr>
    </w:div>
    <w:div w:id="1395423712">
      <w:bodyDiv w:val="1"/>
      <w:marLeft w:val="0"/>
      <w:marRight w:val="0"/>
      <w:marTop w:val="0"/>
      <w:marBottom w:val="0"/>
      <w:divBdr>
        <w:top w:val="none" w:sz="0" w:space="0" w:color="auto"/>
        <w:left w:val="none" w:sz="0" w:space="0" w:color="auto"/>
        <w:bottom w:val="none" w:sz="0" w:space="0" w:color="auto"/>
        <w:right w:val="none" w:sz="0" w:space="0" w:color="auto"/>
      </w:divBdr>
    </w:div>
    <w:div w:id="1420372618">
      <w:bodyDiv w:val="1"/>
      <w:marLeft w:val="0"/>
      <w:marRight w:val="0"/>
      <w:marTop w:val="0"/>
      <w:marBottom w:val="0"/>
      <w:divBdr>
        <w:top w:val="none" w:sz="0" w:space="0" w:color="auto"/>
        <w:left w:val="none" w:sz="0" w:space="0" w:color="auto"/>
        <w:bottom w:val="none" w:sz="0" w:space="0" w:color="auto"/>
        <w:right w:val="none" w:sz="0" w:space="0" w:color="auto"/>
      </w:divBdr>
      <w:divsChild>
        <w:div w:id="585647348">
          <w:marLeft w:val="274"/>
          <w:marRight w:val="0"/>
          <w:marTop w:val="0"/>
          <w:marBottom w:val="0"/>
          <w:divBdr>
            <w:top w:val="none" w:sz="0" w:space="0" w:color="auto"/>
            <w:left w:val="none" w:sz="0" w:space="0" w:color="auto"/>
            <w:bottom w:val="none" w:sz="0" w:space="0" w:color="auto"/>
            <w:right w:val="none" w:sz="0" w:space="0" w:color="auto"/>
          </w:divBdr>
        </w:div>
        <w:div w:id="788206066">
          <w:marLeft w:val="274"/>
          <w:marRight w:val="0"/>
          <w:marTop w:val="0"/>
          <w:marBottom w:val="0"/>
          <w:divBdr>
            <w:top w:val="none" w:sz="0" w:space="0" w:color="auto"/>
            <w:left w:val="none" w:sz="0" w:space="0" w:color="auto"/>
            <w:bottom w:val="none" w:sz="0" w:space="0" w:color="auto"/>
            <w:right w:val="none" w:sz="0" w:space="0" w:color="auto"/>
          </w:divBdr>
        </w:div>
        <w:div w:id="1443262374">
          <w:marLeft w:val="274"/>
          <w:marRight w:val="0"/>
          <w:marTop w:val="0"/>
          <w:marBottom w:val="0"/>
          <w:divBdr>
            <w:top w:val="none" w:sz="0" w:space="0" w:color="auto"/>
            <w:left w:val="none" w:sz="0" w:space="0" w:color="auto"/>
            <w:bottom w:val="none" w:sz="0" w:space="0" w:color="auto"/>
            <w:right w:val="none" w:sz="0" w:space="0" w:color="auto"/>
          </w:divBdr>
        </w:div>
        <w:div w:id="1598827387">
          <w:marLeft w:val="274"/>
          <w:marRight w:val="0"/>
          <w:marTop w:val="0"/>
          <w:marBottom w:val="0"/>
          <w:divBdr>
            <w:top w:val="none" w:sz="0" w:space="0" w:color="auto"/>
            <w:left w:val="none" w:sz="0" w:space="0" w:color="auto"/>
            <w:bottom w:val="none" w:sz="0" w:space="0" w:color="auto"/>
            <w:right w:val="none" w:sz="0" w:space="0" w:color="auto"/>
          </w:divBdr>
        </w:div>
      </w:divsChild>
    </w:div>
    <w:div w:id="1437673241">
      <w:bodyDiv w:val="1"/>
      <w:marLeft w:val="0"/>
      <w:marRight w:val="0"/>
      <w:marTop w:val="0"/>
      <w:marBottom w:val="0"/>
      <w:divBdr>
        <w:top w:val="none" w:sz="0" w:space="0" w:color="auto"/>
        <w:left w:val="none" w:sz="0" w:space="0" w:color="auto"/>
        <w:bottom w:val="none" w:sz="0" w:space="0" w:color="auto"/>
        <w:right w:val="none" w:sz="0" w:space="0" w:color="auto"/>
      </w:divBdr>
    </w:div>
    <w:div w:id="1445269499">
      <w:bodyDiv w:val="1"/>
      <w:marLeft w:val="0"/>
      <w:marRight w:val="0"/>
      <w:marTop w:val="0"/>
      <w:marBottom w:val="0"/>
      <w:divBdr>
        <w:top w:val="none" w:sz="0" w:space="0" w:color="auto"/>
        <w:left w:val="none" w:sz="0" w:space="0" w:color="auto"/>
        <w:bottom w:val="none" w:sz="0" w:space="0" w:color="auto"/>
        <w:right w:val="none" w:sz="0" w:space="0" w:color="auto"/>
      </w:divBdr>
    </w:div>
    <w:div w:id="1447843681">
      <w:bodyDiv w:val="1"/>
      <w:marLeft w:val="0"/>
      <w:marRight w:val="0"/>
      <w:marTop w:val="0"/>
      <w:marBottom w:val="0"/>
      <w:divBdr>
        <w:top w:val="none" w:sz="0" w:space="0" w:color="auto"/>
        <w:left w:val="none" w:sz="0" w:space="0" w:color="auto"/>
        <w:bottom w:val="none" w:sz="0" w:space="0" w:color="auto"/>
        <w:right w:val="none" w:sz="0" w:space="0" w:color="auto"/>
      </w:divBdr>
    </w:div>
    <w:div w:id="1451709021">
      <w:bodyDiv w:val="1"/>
      <w:marLeft w:val="0"/>
      <w:marRight w:val="0"/>
      <w:marTop w:val="0"/>
      <w:marBottom w:val="0"/>
      <w:divBdr>
        <w:top w:val="none" w:sz="0" w:space="0" w:color="auto"/>
        <w:left w:val="none" w:sz="0" w:space="0" w:color="auto"/>
        <w:bottom w:val="none" w:sz="0" w:space="0" w:color="auto"/>
        <w:right w:val="none" w:sz="0" w:space="0" w:color="auto"/>
      </w:divBdr>
    </w:div>
    <w:div w:id="1454010847">
      <w:bodyDiv w:val="1"/>
      <w:marLeft w:val="0"/>
      <w:marRight w:val="0"/>
      <w:marTop w:val="0"/>
      <w:marBottom w:val="0"/>
      <w:divBdr>
        <w:top w:val="none" w:sz="0" w:space="0" w:color="auto"/>
        <w:left w:val="none" w:sz="0" w:space="0" w:color="auto"/>
        <w:bottom w:val="none" w:sz="0" w:space="0" w:color="auto"/>
        <w:right w:val="none" w:sz="0" w:space="0" w:color="auto"/>
      </w:divBdr>
    </w:div>
    <w:div w:id="1490246036">
      <w:bodyDiv w:val="1"/>
      <w:marLeft w:val="0"/>
      <w:marRight w:val="0"/>
      <w:marTop w:val="0"/>
      <w:marBottom w:val="0"/>
      <w:divBdr>
        <w:top w:val="none" w:sz="0" w:space="0" w:color="auto"/>
        <w:left w:val="none" w:sz="0" w:space="0" w:color="auto"/>
        <w:bottom w:val="none" w:sz="0" w:space="0" w:color="auto"/>
        <w:right w:val="none" w:sz="0" w:space="0" w:color="auto"/>
      </w:divBdr>
    </w:div>
    <w:div w:id="1510680703">
      <w:bodyDiv w:val="1"/>
      <w:marLeft w:val="0"/>
      <w:marRight w:val="0"/>
      <w:marTop w:val="0"/>
      <w:marBottom w:val="0"/>
      <w:divBdr>
        <w:top w:val="none" w:sz="0" w:space="0" w:color="auto"/>
        <w:left w:val="none" w:sz="0" w:space="0" w:color="auto"/>
        <w:bottom w:val="none" w:sz="0" w:space="0" w:color="auto"/>
        <w:right w:val="none" w:sz="0" w:space="0" w:color="auto"/>
      </w:divBdr>
    </w:div>
    <w:div w:id="1528985652">
      <w:bodyDiv w:val="1"/>
      <w:marLeft w:val="0"/>
      <w:marRight w:val="0"/>
      <w:marTop w:val="0"/>
      <w:marBottom w:val="0"/>
      <w:divBdr>
        <w:top w:val="none" w:sz="0" w:space="0" w:color="auto"/>
        <w:left w:val="none" w:sz="0" w:space="0" w:color="auto"/>
        <w:bottom w:val="none" w:sz="0" w:space="0" w:color="auto"/>
        <w:right w:val="none" w:sz="0" w:space="0" w:color="auto"/>
      </w:divBdr>
    </w:div>
    <w:div w:id="1568151519">
      <w:bodyDiv w:val="1"/>
      <w:marLeft w:val="0"/>
      <w:marRight w:val="0"/>
      <w:marTop w:val="0"/>
      <w:marBottom w:val="0"/>
      <w:divBdr>
        <w:top w:val="none" w:sz="0" w:space="0" w:color="auto"/>
        <w:left w:val="none" w:sz="0" w:space="0" w:color="auto"/>
        <w:bottom w:val="none" w:sz="0" w:space="0" w:color="auto"/>
        <w:right w:val="none" w:sz="0" w:space="0" w:color="auto"/>
      </w:divBdr>
    </w:div>
    <w:div w:id="1570075446">
      <w:bodyDiv w:val="1"/>
      <w:marLeft w:val="0"/>
      <w:marRight w:val="0"/>
      <w:marTop w:val="0"/>
      <w:marBottom w:val="0"/>
      <w:divBdr>
        <w:top w:val="none" w:sz="0" w:space="0" w:color="auto"/>
        <w:left w:val="none" w:sz="0" w:space="0" w:color="auto"/>
        <w:bottom w:val="none" w:sz="0" w:space="0" w:color="auto"/>
        <w:right w:val="none" w:sz="0" w:space="0" w:color="auto"/>
      </w:divBdr>
    </w:div>
    <w:div w:id="1585215622">
      <w:bodyDiv w:val="1"/>
      <w:marLeft w:val="0"/>
      <w:marRight w:val="0"/>
      <w:marTop w:val="0"/>
      <w:marBottom w:val="0"/>
      <w:divBdr>
        <w:top w:val="none" w:sz="0" w:space="0" w:color="auto"/>
        <w:left w:val="none" w:sz="0" w:space="0" w:color="auto"/>
        <w:bottom w:val="none" w:sz="0" w:space="0" w:color="auto"/>
        <w:right w:val="none" w:sz="0" w:space="0" w:color="auto"/>
      </w:divBdr>
    </w:div>
    <w:div w:id="1591311736">
      <w:bodyDiv w:val="1"/>
      <w:marLeft w:val="0"/>
      <w:marRight w:val="0"/>
      <w:marTop w:val="0"/>
      <w:marBottom w:val="0"/>
      <w:divBdr>
        <w:top w:val="none" w:sz="0" w:space="0" w:color="auto"/>
        <w:left w:val="none" w:sz="0" w:space="0" w:color="auto"/>
        <w:bottom w:val="none" w:sz="0" w:space="0" w:color="auto"/>
        <w:right w:val="none" w:sz="0" w:space="0" w:color="auto"/>
      </w:divBdr>
    </w:div>
    <w:div w:id="1607156978">
      <w:bodyDiv w:val="1"/>
      <w:marLeft w:val="0"/>
      <w:marRight w:val="0"/>
      <w:marTop w:val="0"/>
      <w:marBottom w:val="0"/>
      <w:divBdr>
        <w:top w:val="none" w:sz="0" w:space="0" w:color="auto"/>
        <w:left w:val="none" w:sz="0" w:space="0" w:color="auto"/>
        <w:bottom w:val="none" w:sz="0" w:space="0" w:color="auto"/>
        <w:right w:val="none" w:sz="0" w:space="0" w:color="auto"/>
      </w:divBdr>
    </w:div>
    <w:div w:id="1607301422">
      <w:bodyDiv w:val="1"/>
      <w:marLeft w:val="0"/>
      <w:marRight w:val="0"/>
      <w:marTop w:val="0"/>
      <w:marBottom w:val="0"/>
      <w:divBdr>
        <w:top w:val="none" w:sz="0" w:space="0" w:color="auto"/>
        <w:left w:val="none" w:sz="0" w:space="0" w:color="auto"/>
        <w:bottom w:val="none" w:sz="0" w:space="0" w:color="auto"/>
        <w:right w:val="none" w:sz="0" w:space="0" w:color="auto"/>
      </w:divBdr>
    </w:div>
    <w:div w:id="1618483169">
      <w:bodyDiv w:val="1"/>
      <w:marLeft w:val="0"/>
      <w:marRight w:val="0"/>
      <w:marTop w:val="0"/>
      <w:marBottom w:val="0"/>
      <w:divBdr>
        <w:top w:val="none" w:sz="0" w:space="0" w:color="auto"/>
        <w:left w:val="none" w:sz="0" w:space="0" w:color="auto"/>
        <w:bottom w:val="none" w:sz="0" w:space="0" w:color="auto"/>
        <w:right w:val="none" w:sz="0" w:space="0" w:color="auto"/>
      </w:divBdr>
      <w:divsChild>
        <w:div w:id="407264774">
          <w:marLeft w:val="274"/>
          <w:marRight w:val="0"/>
          <w:marTop w:val="0"/>
          <w:marBottom w:val="0"/>
          <w:divBdr>
            <w:top w:val="none" w:sz="0" w:space="0" w:color="auto"/>
            <w:left w:val="none" w:sz="0" w:space="0" w:color="auto"/>
            <w:bottom w:val="none" w:sz="0" w:space="0" w:color="auto"/>
            <w:right w:val="none" w:sz="0" w:space="0" w:color="auto"/>
          </w:divBdr>
        </w:div>
        <w:div w:id="689454058">
          <w:marLeft w:val="274"/>
          <w:marRight w:val="0"/>
          <w:marTop w:val="0"/>
          <w:marBottom w:val="0"/>
          <w:divBdr>
            <w:top w:val="none" w:sz="0" w:space="0" w:color="auto"/>
            <w:left w:val="none" w:sz="0" w:space="0" w:color="auto"/>
            <w:bottom w:val="none" w:sz="0" w:space="0" w:color="auto"/>
            <w:right w:val="none" w:sz="0" w:space="0" w:color="auto"/>
          </w:divBdr>
        </w:div>
        <w:div w:id="933435493">
          <w:marLeft w:val="274"/>
          <w:marRight w:val="0"/>
          <w:marTop w:val="0"/>
          <w:marBottom w:val="200"/>
          <w:divBdr>
            <w:top w:val="none" w:sz="0" w:space="0" w:color="auto"/>
            <w:left w:val="none" w:sz="0" w:space="0" w:color="auto"/>
            <w:bottom w:val="none" w:sz="0" w:space="0" w:color="auto"/>
            <w:right w:val="none" w:sz="0" w:space="0" w:color="auto"/>
          </w:divBdr>
        </w:div>
        <w:div w:id="1622881542">
          <w:marLeft w:val="274"/>
          <w:marRight w:val="0"/>
          <w:marTop w:val="0"/>
          <w:marBottom w:val="0"/>
          <w:divBdr>
            <w:top w:val="none" w:sz="0" w:space="0" w:color="auto"/>
            <w:left w:val="none" w:sz="0" w:space="0" w:color="auto"/>
            <w:bottom w:val="none" w:sz="0" w:space="0" w:color="auto"/>
            <w:right w:val="none" w:sz="0" w:space="0" w:color="auto"/>
          </w:divBdr>
        </w:div>
        <w:div w:id="1727991899">
          <w:marLeft w:val="274"/>
          <w:marRight w:val="0"/>
          <w:marTop w:val="0"/>
          <w:marBottom w:val="0"/>
          <w:divBdr>
            <w:top w:val="none" w:sz="0" w:space="0" w:color="auto"/>
            <w:left w:val="none" w:sz="0" w:space="0" w:color="auto"/>
            <w:bottom w:val="none" w:sz="0" w:space="0" w:color="auto"/>
            <w:right w:val="none" w:sz="0" w:space="0" w:color="auto"/>
          </w:divBdr>
        </w:div>
        <w:div w:id="1959486152">
          <w:marLeft w:val="274"/>
          <w:marRight w:val="0"/>
          <w:marTop w:val="0"/>
          <w:marBottom w:val="0"/>
          <w:divBdr>
            <w:top w:val="none" w:sz="0" w:space="0" w:color="auto"/>
            <w:left w:val="none" w:sz="0" w:space="0" w:color="auto"/>
            <w:bottom w:val="none" w:sz="0" w:space="0" w:color="auto"/>
            <w:right w:val="none" w:sz="0" w:space="0" w:color="auto"/>
          </w:divBdr>
        </w:div>
      </w:divsChild>
    </w:div>
    <w:div w:id="1642728318">
      <w:bodyDiv w:val="1"/>
      <w:marLeft w:val="0"/>
      <w:marRight w:val="0"/>
      <w:marTop w:val="0"/>
      <w:marBottom w:val="0"/>
      <w:divBdr>
        <w:top w:val="none" w:sz="0" w:space="0" w:color="auto"/>
        <w:left w:val="none" w:sz="0" w:space="0" w:color="auto"/>
        <w:bottom w:val="none" w:sz="0" w:space="0" w:color="auto"/>
        <w:right w:val="none" w:sz="0" w:space="0" w:color="auto"/>
      </w:divBdr>
    </w:div>
    <w:div w:id="1645619709">
      <w:bodyDiv w:val="1"/>
      <w:marLeft w:val="0"/>
      <w:marRight w:val="0"/>
      <w:marTop w:val="0"/>
      <w:marBottom w:val="0"/>
      <w:divBdr>
        <w:top w:val="none" w:sz="0" w:space="0" w:color="auto"/>
        <w:left w:val="none" w:sz="0" w:space="0" w:color="auto"/>
        <w:bottom w:val="none" w:sz="0" w:space="0" w:color="auto"/>
        <w:right w:val="none" w:sz="0" w:space="0" w:color="auto"/>
      </w:divBdr>
    </w:div>
    <w:div w:id="1646931238">
      <w:bodyDiv w:val="1"/>
      <w:marLeft w:val="0"/>
      <w:marRight w:val="0"/>
      <w:marTop w:val="0"/>
      <w:marBottom w:val="0"/>
      <w:divBdr>
        <w:top w:val="none" w:sz="0" w:space="0" w:color="auto"/>
        <w:left w:val="none" w:sz="0" w:space="0" w:color="auto"/>
        <w:bottom w:val="none" w:sz="0" w:space="0" w:color="auto"/>
        <w:right w:val="none" w:sz="0" w:space="0" w:color="auto"/>
      </w:divBdr>
    </w:div>
    <w:div w:id="1650354376">
      <w:bodyDiv w:val="1"/>
      <w:marLeft w:val="0"/>
      <w:marRight w:val="0"/>
      <w:marTop w:val="0"/>
      <w:marBottom w:val="0"/>
      <w:divBdr>
        <w:top w:val="none" w:sz="0" w:space="0" w:color="auto"/>
        <w:left w:val="none" w:sz="0" w:space="0" w:color="auto"/>
        <w:bottom w:val="none" w:sz="0" w:space="0" w:color="auto"/>
        <w:right w:val="none" w:sz="0" w:space="0" w:color="auto"/>
      </w:divBdr>
    </w:div>
    <w:div w:id="1652518778">
      <w:bodyDiv w:val="1"/>
      <w:marLeft w:val="0"/>
      <w:marRight w:val="0"/>
      <w:marTop w:val="0"/>
      <w:marBottom w:val="0"/>
      <w:divBdr>
        <w:top w:val="none" w:sz="0" w:space="0" w:color="auto"/>
        <w:left w:val="none" w:sz="0" w:space="0" w:color="auto"/>
        <w:bottom w:val="none" w:sz="0" w:space="0" w:color="auto"/>
        <w:right w:val="none" w:sz="0" w:space="0" w:color="auto"/>
      </w:divBdr>
    </w:div>
    <w:div w:id="1654873596">
      <w:bodyDiv w:val="1"/>
      <w:marLeft w:val="0"/>
      <w:marRight w:val="0"/>
      <w:marTop w:val="0"/>
      <w:marBottom w:val="0"/>
      <w:divBdr>
        <w:top w:val="none" w:sz="0" w:space="0" w:color="auto"/>
        <w:left w:val="none" w:sz="0" w:space="0" w:color="auto"/>
        <w:bottom w:val="none" w:sz="0" w:space="0" w:color="auto"/>
        <w:right w:val="none" w:sz="0" w:space="0" w:color="auto"/>
      </w:divBdr>
    </w:div>
    <w:div w:id="1673605373">
      <w:bodyDiv w:val="1"/>
      <w:marLeft w:val="0"/>
      <w:marRight w:val="0"/>
      <w:marTop w:val="0"/>
      <w:marBottom w:val="0"/>
      <w:divBdr>
        <w:top w:val="none" w:sz="0" w:space="0" w:color="auto"/>
        <w:left w:val="none" w:sz="0" w:space="0" w:color="auto"/>
        <w:bottom w:val="none" w:sz="0" w:space="0" w:color="auto"/>
        <w:right w:val="none" w:sz="0" w:space="0" w:color="auto"/>
      </w:divBdr>
    </w:div>
    <w:div w:id="1696148466">
      <w:bodyDiv w:val="1"/>
      <w:marLeft w:val="0"/>
      <w:marRight w:val="0"/>
      <w:marTop w:val="0"/>
      <w:marBottom w:val="0"/>
      <w:divBdr>
        <w:top w:val="none" w:sz="0" w:space="0" w:color="auto"/>
        <w:left w:val="none" w:sz="0" w:space="0" w:color="auto"/>
        <w:bottom w:val="none" w:sz="0" w:space="0" w:color="auto"/>
        <w:right w:val="none" w:sz="0" w:space="0" w:color="auto"/>
      </w:divBdr>
      <w:divsChild>
        <w:div w:id="1326395351">
          <w:marLeft w:val="446"/>
          <w:marRight w:val="0"/>
          <w:marTop w:val="0"/>
          <w:marBottom w:val="0"/>
          <w:divBdr>
            <w:top w:val="none" w:sz="0" w:space="0" w:color="auto"/>
            <w:left w:val="none" w:sz="0" w:space="0" w:color="auto"/>
            <w:bottom w:val="none" w:sz="0" w:space="0" w:color="auto"/>
            <w:right w:val="none" w:sz="0" w:space="0" w:color="auto"/>
          </w:divBdr>
        </w:div>
      </w:divsChild>
    </w:div>
    <w:div w:id="1700161095">
      <w:bodyDiv w:val="1"/>
      <w:marLeft w:val="0"/>
      <w:marRight w:val="0"/>
      <w:marTop w:val="0"/>
      <w:marBottom w:val="0"/>
      <w:divBdr>
        <w:top w:val="none" w:sz="0" w:space="0" w:color="auto"/>
        <w:left w:val="none" w:sz="0" w:space="0" w:color="auto"/>
        <w:bottom w:val="none" w:sz="0" w:space="0" w:color="auto"/>
        <w:right w:val="none" w:sz="0" w:space="0" w:color="auto"/>
      </w:divBdr>
    </w:div>
    <w:div w:id="1723139889">
      <w:bodyDiv w:val="1"/>
      <w:marLeft w:val="0"/>
      <w:marRight w:val="0"/>
      <w:marTop w:val="0"/>
      <w:marBottom w:val="0"/>
      <w:divBdr>
        <w:top w:val="none" w:sz="0" w:space="0" w:color="auto"/>
        <w:left w:val="none" w:sz="0" w:space="0" w:color="auto"/>
        <w:bottom w:val="none" w:sz="0" w:space="0" w:color="auto"/>
        <w:right w:val="none" w:sz="0" w:space="0" w:color="auto"/>
      </w:divBdr>
    </w:div>
    <w:div w:id="1733187343">
      <w:bodyDiv w:val="1"/>
      <w:marLeft w:val="0"/>
      <w:marRight w:val="0"/>
      <w:marTop w:val="0"/>
      <w:marBottom w:val="0"/>
      <w:divBdr>
        <w:top w:val="none" w:sz="0" w:space="0" w:color="auto"/>
        <w:left w:val="none" w:sz="0" w:space="0" w:color="auto"/>
        <w:bottom w:val="none" w:sz="0" w:space="0" w:color="auto"/>
        <w:right w:val="none" w:sz="0" w:space="0" w:color="auto"/>
      </w:divBdr>
    </w:div>
    <w:div w:id="1735622224">
      <w:bodyDiv w:val="1"/>
      <w:marLeft w:val="0"/>
      <w:marRight w:val="0"/>
      <w:marTop w:val="0"/>
      <w:marBottom w:val="0"/>
      <w:divBdr>
        <w:top w:val="none" w:sz="0" w:space="0" w:color="auto"/>
        <w:left w:val="none" w:sz="0" w:space="0" w:color="auto"/>
        <w:bottom w:val="none" w:sz="0" w:space="0" w:color="auto"/>
        <w:right w:val="none" w:sz="0" w:space="0" w:color="auto"/>
      </w:divBdr>
    </w:div>
    <w:div w:id="1748376674">
      <w:bodyDiv w:val="1"/>
      <w:marLeft w:val="0"/>
      <w:marRight w:val="0"/>
      <w:marTop w:val="0"/>
      <w:marBottom w:val="0"/>
      <w:divBdr>
        <w:top w:val="none" w:sz="0" w:space="0" w:color="auto"/>
        <w:left w:val="none" w:sz="0" w:space="0" w:color="auto"/>
        <w:bottom w:val="none" w:sz="0" w:space="0" w:color="auto"/>
        <w:right w:val="none" w:sz="0" w:space="0" w:color="auto"/>
      </w:divBdr>
    </w:div>
    <w:div w:id="1749108244">
      <w:bodyDiv w:val="1"/>
      <w:marLeft w:val="0"/>
      <w:marRight w:val="0"/>
      <w:marTop w:val="0"/>
      <w:marBottom w:val="0"/>
      <w:divBdr>
        <w:top w:val="none" w:sz="0" w:space="0" w:color="auto"/>
        <w:left w:val="none" w:sz="0" w:space="0" w:color="auto"/>
        <w:bottom w:val="none" w:sz="0" w:space="0" w:color="auto"/>
        <w:right w:val="none" w:sz="0" w:space="0" w:color="auto"/>
      </w:divBdr>
    </w:div>
    <w:div w:id="1750734578">
      <w:bodyDiv w:val="1"/>
      <w:marLeft w:val="0"/>
      <w:marRight w:val="0"/>
      <w:marTop w:val="0"/>
      <w:marBottom w:val="0"/>
      <w:divBdr>
        <w:top w:val="none" w:sz="0" w:space="0" w:color="auto"/>
        <w:left w:val="none" w:sz="0" w:space="0" w:color="auto"/>
        <w:bottom w:val="none" w:sz="0" w:space="0" w:color="auto"/>
        <w:right w:val="none" w:sz="0" w:space="0" w:color="auto"/>
      </w:divBdr>
      <w:divsChild>
        <w:div w:id="1336959012">
          <w:marLeft w:val="288"/>
          <w:marRight w:val="0"/>
          <w:marTop w:val="0"/>
          <w:marBottom w:val="200"/>
          <w:divBdr>
            <w:top w:val="none" w:sz="0" w:space="0" w:color="auto"/>
            <w:left w:val="none" w:sz="0" w:space="0" w:color="auto"/>
            <w:bottom w:val="none" w:sz="0" w:space="0" w:color="auto"/>
            <w:right w:val="none" w:sz="0" w:space="0" w:color="auto"/>
          </w:divBdr>
        </w:div>
      </w:divsChild>
    </w:div>
    <w:div w:id="1753743505">
      <w:bodyDiv w:val="1"/>
      <w:marLeft w:val="0"/>
      <w:marRight w:val="0"/>
      <w:marTop w:val="0"/>
      <w:marBottom w:val="0"/>
      <w:divBdr>
        <w:top w:val="none" w:sz="0" w:space="0" w:color="auto"/>
        <w:left w:val="none" w:sz="0" w:space="0" w:color="auto"/>
        <w:bottom w:val="none" w:sz="0" w:space="0" w:color="auto"/>
        <w:right w:val="none" w:sz="0" w:space="0" w:color="auto"/>
      </w:divBdr>
    </w:div>
    <w:div w:id="1756441975">
      <w:bodyDiv w:val="1"/>
      <w:marLeft w:val="0"/>
      <w:marRight w:val="0"/>
      <w:marTop w:val="0"/>
      <w:marBottom w:val="0"/>
      <w:divBdr>
        <w:top w:val="none" w:sz="0" w:space="0" w:color="auto"/>
        <w:left w:val="none" w:sz="0" w:space="0" w:color="auto"/>
        <w:bottom w:val="none" w:sz="0" w:space="0" w:color="auto"/>
        <w:right w:val="none" w:sz="0" w:space="0" w:color="auto"/>
      </w:divBdr>
    </w:div>
    <w:div w:id="1763799240">
      <w:bodyDiv w:val="1"/>
      <w:marLeft w:val="0"/>
      <w:marRight w:val="0"/>
      <w:marTop w:val="0"/>
      <w:marBottom w:val="0"/>
      <w:divBdr>
        <w:top w:val="none" w:sz="0" w:space="0" w:color="auto"/>
        <w:left w:val="none" w:sz="0" w:space="0" w:color="auto"/>
        <w:bottom w:val="none" w:sz="0" w:space="0" w:color="auto"/>
        <w:right w:val="none" w:sz="0" w:space="0" w:color="auto"/>
      </w:divBdr>
    </w:div>
    <w:div w:id="1770587775">
      <w:bodyDiv w:val="1"/>
      <w:marLeft w:val="0"/>
      <w:marRight w:val="0"/>
      <w:marTop w:val="0"/>
      <w:marBottom w:val="0"/>
      <w:divBdr>
        <w:top w:val="none" w:sz="0" w:space="0" w:color="auto"/>
        <w:left w:val="none" w:sz="0" w:space="0" w:color="auto"/>
        <w:bottom w:val="none" w:sz="0" w:space="0" w:color="auto"/>
        <w:right w:val="none" w:sz="0" w:space="0" w:color="auto"/>
      </w:divBdr>
      <w:divsChild>
        <w:div w:id="846942519">
          <w:marLeft w:val="418"/>
          <w:marRight w:val="0"/>
          <w:marTop w:val="0"/>
          <w:marBottom w:val="45"/>
          <w:divBdr>
            <w:top w:val="none" w:sz="0" w:space="0" w:color="auto"/>
            <w:left w:val="none" w:sz="0" w:space="0" w:color="auto"/>
            <w:bottom w:val="none" w:sz="0" w:space="0" w:color="auto"/>
            <w:right w:val="none" w:sz="0" w:space="0" w:color="auto"/>
          </w:divBdr>
        </w:div>
        <w:div w:id="800882242">
          <w:marLeft w:val="418"/>
          <w:marRight w:val="0"/>
          <w:marTop w:val="0"/>
          <w:marBottom w:val="45"/>
          <w:divBdr>
            <w:top w:val="none" w:sz="0" w:space="0" w:color="auto"/>
            <w:left w:val="none" w:sz="0" w:space="0" w:color="auto"/>
            <w:bottom w:val="none" w:sz="0" w:space="0" w:color="auto"/>
            <w:right w:val="none" w:sz="0" w:space="0" w:color="auto"/>
          </w:divBdr>
        </w:div>
        <w:div w:id="1673951590">
          <w:marLeft w:val="418"/>
          <w:marRight w:val="0"/>
          <w:marTop w:val="0"/>
          <w:marBottom w:val="45"/>
          <w:divBdr>
            <w:top w:val="none" w:sz="0" w:space="0" w:color="auto"/>
            <w:left w:val="none" w:sz="0" w:space="0" w:color="auto"/>
            <w:bottom w:val="none" w:sz="0" w:space="0" w:color="auto"/>
            <w:right w:val="none" w:sz="0" w:space="0" w:color="auto"/>
          </w:divBdr>
        </w:div>
      </w:divsChild>
    </w:div>
    <w:div w:id="1786998315">
      <w:bodyDiv w:val="1"/>
      <w:marLeft w:val="0"/>
      <w:marRight w:val="0"/>
      <w:marTop w:val="0"/>
      <w:marBottom w:val="0"/>
      <w:divBdr>
        <w:top w:val="none" w:sz="0" w:space="0" w:color="auto"/>
        <w:left w:val="none" w:sz="0" w:space="0" w:color="auto"/>
        <w:bottom w:val="none" w:sz="0" w:space="0" w:color="auto"/>
        <w:right w:val="none" w:sz="0" w:space="0" w:color="auto"/>
      </w:divBdr>
      <w:divsChild>
        <w:div w:id="33041809">
          <w:marLeft w:val="274"/>
          <w:marRight w:val="0"/>
          <w:marTop w:val="0"/>
          <w:marBottom w:val="0"/>
          <w:divBdr>
            <w:top w:val="none" w:sz="0" w:space="0" w:color="auto"/>
            <w:left w:val="none" w:sz="0" w:space="0" w:color="auto"/>
            <w:bottom w:val="none" w:sz="0" w:space="0" w:color="auto"/>
            <w:right w:val="none" w:sz="0" w:space="0" w:color="auto"/>
          </w:divBdr>
        </w:div>
        <w:div w:id="289942239">
          <w:marLeft w:val="274"/>
          <w:marRight w:val="0"/>
          <w:marTop w:val="0"/>
          <w:marBottom w:val="200"/>
          <w:divBdr>
            <w:top w:val="none" w:sz="0" w:space="0" w:color="auto"/>
            <w:left w:val="none" w:sz="0" w:space="0" w:color="auto"/>
            <w:bottom w:val="none" w:sz="0" w:space="0" w:color="auto"/>
            <w:right w:val="none" w:sz="0" w:space="0" w:color="auto"/>
          </w:divBdr>
        </w:div>
        <w:div w:id="364524789">
          <w:marLeft w:val="274"/>
          <w:marRight w:val="0"/>
          <w:marTop w:val="0"/>
          <w:marBottom w:val="0"/>
          <w:divBdr>
            <w:top w:val="none" w:sz="0" w:space="0" w:color="auto"/>
            <w:left w:val="none" w:sz="0" w:space="0" w:color="auto"/>
            <w:bottom w:val="none" w:sz="0" w:space="0" w:color="auto"/>
            <w:right w:val="none" w:sz="0" w:space="0" w:color="auto"/>
          </w:divBdr>
        </w:div>
        <w:div w:id="576285449">
          <w:marLeft w:val="274"/>
          <w:marRight w:val="0"/>
          <w:marTop w:val="0"/>
          <w:marBottom w:val="0"/>
          <w:divBdr>
            <w:top w:val="none" w:sz="0" w:space="0" w:color="auto"/>
            <w:left w:val="none" w:sz="0" w:space="0" w:color="auto"/>
            <w:bottom w:val="none" w:sz="0" w:space="0" w:color="auto"/>
            <w:right w:val="none" w:sz="0" w:space="0" w:color="auto"/>
          </w:divBdr>
        </w:div>
        <w:div w:id="625239679">
          <w:marLeft w:val="274"/>
          <w:marRight w:val="0"/>
          <w:marTop w:val="0"/>
          <w:marBottom w:val="0"/>
          <w:divBdr>
            <w:top w:val="none" w:sz="0" w:space="0" w:color="auto"/>
            <w:left w:val="none" w:sz="0" w:space="0" w:color="auto"/>
            <w:bottom w:val="none" w:sz="0" w:space="0" w:color="auto"/>
            <w:right w:val="none" w:sz="0" w:space="0" w:color="auto"/>
          </w:divBdr>
        </w:div>
        <w:div w:id="1475676206">
          <w:marLeft w:val="274"/>
          <w:marRight w:val="0"/>
          <w:marTop w:val="0"/>
          <w:marBottom w:val="0"/>
          <w:divBdr>
            <w:top w:val="none" w:sz="0" w:space="0" w:color="auto"/>
            <w:left w:val="none" w:sz="0" w:space="0" w:color="auto"/>
            <w:bottom w:val="none" w:sz="0" w:space="0" w:color="auto"/>
            <w:right w:val="none" w:sz="0" w:space="0" w:color="auto"/>
          </w:divBdr>
        </w:div>
      </w:divsChild>
    </w:div>
    <w:div w:id="1814717027">
      <w:bodyDiv w:val="1"/>
      <w:marLeft w:val="0"/>
      <w:marRight w:val="0"/>
      <w:marTop w:val="0"/>
      <w:marBottom w:val="0"/>
      <w:divBdr>
        <w:top w:val="none" w:sz="0" w:space="0" w:color="auto"/>
        <w:left w:val="none" w:sz="0" w:space="0" w:color="auto"/>
        <w:bottom w:val="none" w:sz="0" w:space="0" w:color="auto"/>
        <w:right w:val="none" w:sz="0" w:space="0" w:color="auto"/>
      </w:divBdr>
    </w:div>
    <w:div w:id="1818837076">
      <w:bodyDiv w:val="1"/>
      <w:marLeft w:val="0"/>
      <w:marRight w:val="0"/>
      <w:marTop w:val="0"/>
      <w:marBottom w:val="0"/>
      <w:divBdr>
        <w:top w:val="none" w:sz="0" w:space="0" w:color="auto"/>
        <w:left w:val="none" w:sz="0" w:space="0" w:color="auto"/>
        <w:bottom w:val="none" w:sz="0" w:space="0" w:color="auto"/>
        <w:right w:val="none" w:sz="0" w:space="0" w:color="auto"/>
      </w:divBdr>
    </w:div>
    <w:div w:id="1821847823">
      <w:bodyDiv w:val="1"/>
      <w:marLeft w:val="0"/>
      <w:marRight w:val="0"/>
      <w:marTop w:val="0"/>
      <w:marBottom w:val="0"/>
      <w:divBdr>
        <w:top w:val="none" w:sz="0" w:space="0" w:color="auto"/>
        <w:left w:val="none" w:sz="0" w:space="0" w:color="auto"/>
        <w:bottom w:val="none" w:sz="0" w:space="0" w:color="auto"/>
        <w:right w:val="none" w:sz="0" w:space="0" w:color="auto"/>
      </w:divBdr>
    </w:div>
    <w:div w:id="1857234895">
      <w:bodyDiv w:val="1"/>
      <w:marLeft w:val="0"/>
      <w:marRight w:val="0"/>
      <w:marTop w:val="0"/>
      <w:marBottom w:val="0"/>
      <w:divBdr>
        <w:top w:val="none" w:sz="0" w:space="0" w:color="auto"/>
        <w:left w:val="none" w:sz="0" w:space="0" w:color="auto"/>
        <w:bottom w:val="none" w:sz="0" w:space="0" w:color="auto"/>
        <w:right w:val="none" w:sz="0" w:space="0" w:color="auto"/>
      </w:divBdr>
    </w:div>
    <w:div w:id="1859931076">
      <w:bodyDiv w:val="1"/>
      <w:marLeft w:val="0"/>
      <w:marRight w:val="0"/>
      <w:marTop w:val="0"/>
      <w:marBottom w:val="0"/>
      <w:divBdr>
        <w:top w:val="none" w:sz="0" w:space="0" w:color="auto"/>
        <w:left w:val="none" w:sz="0" w:space="0" w:color="auto"/>
        <w:bottom w:val="none" w:sz="0" w:space="0" w:color="auto"/>
        <w:right w:val="none" w:sz="0" w:space="0" w:color="auto"/>
      </w:divBdr>
    </w:div>
    <w:div w:id="1866097948">
      <w:bodyDiv w:val="1"/>
      <w:marLeft w:val="0"/>
      <w:marRight w:val="0"/>
      <w:marTop w:val="0"/>
      <w:marBottom w:val="0"/>
      <w:divBdr>
        <w:top w:val="none" w:sz="0" w:space="0" w:color="auto"/>
        <w:left w:val="none" w:sz="0" w:space="0" w:color="auto"/>
        <w:bottom w:val="none" w:sz="0" w:space="0" w:color="auto"/>
        <w:right w:val="none" w:sz="0" w:space="0" w:color="auto"/>
      </w:divBdr>
    </w:div>
    <w:div w:id="1866555804">
      <w:bodyDiv w:val="1"/>
      <w:marLeft w:val="0"/>
      <w:marRight w:val="0"/>
      <w:marTop w:val="0"/>
      <w:marBottom w:val="0"/>
      <w:divBdr>
        <w:top w:val="none" w:sz="0" w:space="0" w:color="auto"/>
        <w:left w:val="none" w:sz="0" w:space="0" w:color="auto"/>
        <w:bottom w:val="none" w:sz="0" w:space="0" w:color="auto"/>
        <w:right w:val="none" w:sz="0" w:space="0" w:color="auto"/>
      </w:divBdr>
    </w:div>
    <w:div w:id="1875729239">
      <w:bodyDiv w:val="1"/>
      <w:marLeft w:val="0"/>
      <w:marRight w:val="0"/>
      <w:marTop w:val="0"/>
      <w:marBottom w:val="0"/>
      <w:divBdr>
        <w:top w:val="none" w:sz="0" w:space="0" w:color="auto"/>
        <w:left w:val="none" w:sz="0" w:space="0" w:color="auto"/>
        <w:bottom w:val="none" w:sz="0" w:space="0" w:color="auto"/>
        <w:right w:val="none" w:sz="0" w:space="0" w:color="auto"/>
      </w:divBdr>
    </w:div>
    <w:div w:id="1908032143">
      <w:bodyDiv w:val="1"/>
      <w:marLeft w:val="0"/>
      <w:marRight w:val="0"/>
      <w:marTop w:val="0"/>
      <w:marBottom w:val="0"/>
      <w:divBdr>
        <w:top w:val="none" w:sz="0" w:space="0" w:color="auto"/>
        <w:left w:val="none" w:sz="0" w:space="0" w:color="auto"/>
        <w:bottom w:val="none" w:sz="0" w:space="0" w:color="auto"/>
        <w:right w:val="none" w:sz="0" w:space="0" w:color="auto"/>
      </w:divBdr>
    </w:div>
    <w:div w:id="1912154043">
      <w:bodyDiv w:val="1"/>
      <w:marLeft w:val="0"/>
      <w:marRight w:val="0"/>
      <w:marTop w:val="0"/>
      <w:marBottom w:val="0"/>
      <w:divBdr>
        <w:top w:val="none" w:sz="0" w:space="0" w:color="auto"/>
        <w:left w:val="none" w:sz="0" w:space="0" w:color="auto"/>
        <w:bottom w:val="none" w:sz="0" w:space="0" w:color="auto"/>
        <w:right w:val="none" w:sz="0" w:space="0" w:color="auto"/>
      </w:divBdr>
    </w:div>
    <w:div w:id="1913201251">
      <w:bodyDiv w:val="1"/>
      <w:marLeft w:val="0"/>
      <w:marRight w:val="0"/>
      <w:marTop w:val="0"/>
      <w:marBottom w:val="0"/>
      <w:divBdr>
        <w:top w:val="none" w:sz="0" w:space="0" w:color="auto"/>
        <w:left w:val="none" w:sz="0" w:space="0" w:color="auto"/>
        <w:bottom w:val="none" w:sz="0" w:space="0" w:color="auto"/>
        <w:right w:val="none" w:sz="0" w:space="0" w:color="auto"/>
      </w:divBdr>
    </w:div>
    <w:div w:id="1953853979">
      <w:bodyDiv w:val="1"/>
      <w:marLeft w:val="0"/>
      <w:marRight w:val="0"/>
      <w:marTop w:val="0"/>
      <w:marBottom w:val="0"/>
      <w:divBdr>
        <w:top w:val="none" w:sz="0" w:space="0" w:color="auto"/>
        <w:left w:val="none" w:sz="0" w:space="0" w:color="auto"/>
        <w:bottom w:val="none" w:sz="0" w:space="0" w:color="auto"/>
        <w:right w:val="none" w:sz="0" w:space="0" w:color="auto"/>
      </w:divBdr>
      <w:divsChild>
        <w:div w:id="858393544">
          <w:marLeft w:val="446"/>
          <w:marRight w:val="0"/>
          <w:marTop w:val="0"/>
          <w:marBottom w:val="60"/>
          <w:divBdr>
            <w:top w:val="none" w:sz="0" w:space="0" w:color="auto"/>
            <w:left w:val="none" w:sz="0" w:space="0" w:color="auto"/>
            <w:bottom w:val="none" w:sz="0" w:space="0" w:color="auto"/>
            <w:right w:val="none" w:sz="0" w:space="0" w:color="auto"/>
          </w:divBdr>
        </w:div>
      </w:divsChild>
    </w:div>
    <w:div w:id="1955556326">
      <w:bodyDiv w:val="1"/>
      <w:marLeft w:val="0"/>
      <w:marRight w:val="0"/>
      <w:marTop w:val="0"/>
      <w:marBottom w:val="0"/>
      <w:divBdr>
        <w:top w:val="none" w:sz="0" w:space="0" w:color="auto"/>
        <w:left w:val="none" w:sz="0" w:space="0" w:color="auto"/>
        <w:bottom w:val="none" w:sz="0" w:space="0" w:color="auto"/>
        <w:right w:val="none" w:sz="0" w:space="0" w:color="auto"/>
      </w:divBdr>
    </w:div>
    <w:div w:id="1962178540">
      <w:bodyDiv w:val="1"/>
      <w:marLeft w:val="0"/>
      <w:marRight w:val="0"/>
      <w:marTop w:val="0"/>
      <w:marBottom w:val="0"/>
      <w:divBdr>
        <w:top w:val="none" w:sz="0" w:space="0" w:color="auto"/>
        <w:left w:val="none" w:sz="0" w:space="0" w:color="auto"/>
        <w:bottom w:val="none" w:sz="0" w:space="0" w:color="auto"/>
        <w:right w:val="none" w:sz="0" w:space="0" w:color="auto"/>
      </w:divBdr>
    </w:div>
    <w:div w:id="1988628062">
      <w:bodyDiv w:val="1"/>
      <w:marLeft w:val="0"/>
      <w:marRight w:val="0"/>
      <w:marTop w:val="0"/>
      <w:marBottom w:val="0"/>
      <w:divBdr>
        <w:top w:val="none" w:sz="0" w:space="0" w:color="auto"/>
        <w:left w:val="none" w:sz="0" w:space="0" w:color="auto"/>
        <w:bottom w:val="none" w:sz="0" w:space="0" w:color="auto"/>
        <w:right w:val="none" w:sz="0" w:space="0" w:color="auto"/>
      </w:divBdr>
      <w:divsChild>
        <w:div w:id="1129861308">
          <w:marLeft w:val="1166"/>
          <w:marRight w:val="0"/>
          <w:marTop w:val="0"/>
          <w:marBottom w:val="60"/>
          <w:divBdr>
            <w:top w:val="none" w:sz="0" w:space="0" w:color="auto"/>
            <w:left w:val="none" w:sz="0" w:space="0" w:color="auto"/>
            <w:bottom w:val="none" w:sz="0" w:space="0" w:color="auto"/>
            <w:right w:val="none" w:sz="0" w:space="0" w:color="auto"/>
          </w:divBdr>
        </w:div>
        <w:div w:id="1919828809">
          <w:marLeft w:val="1166"/>
          <w:marRight w:val="0"/>
          <w:marTop w:val="0"/>
          <w:marBottom w:val="60"/>
          <w:divBdr>
            <w:top w:val="none" w:sz="0" w:space="0" w:color="auto"/>
            <w:left w:val="none" w:sz="0" w:space="0" w:color="auto"/>
            <w:bottom w:val="none" w:sz="0" w:space="0" w:color="auto"/>
            <w:right w:val="none" w:sz="0" w:space="0" w:color="auto"/>
          </w:divBdr>
        </w:div>
      </w:divsChild>
    </w:div>
    <w:div w:id="2001928493">
      <w:bodyDiv w:val="1"/>
      <w:marLeft w:val="0"/>
      <w:marRight w:val="0"/>
      <w:marTop w:val="0"/>
      <w:marBottom w:val="0"/>
      <w:divBdr>
        <w:top w:val="none" w:sz="0" w:space="0" w:color="auto"/>
        <w:left w:val="none" w:sz="0" w:space="0" w:color="auto"/>
        <w:bottom w:val="none" w:sz="0" w:space="0" w:color="auto"/>
        <w:right w:val="none" w:sz="0" w:space="0" w:color="auto"/>
      </w:divBdr>
    </w:div>
    <w:div w:id="2021275255">
      <w:bodyDiv w:val="1"/>
      <w:marLeft w:val="0"/>
      <w:marRight w:val="0"/>
      <w:marTop w:val="0"/>
      <w:marBottom w:val="0"/>
      <w:divBdr>
        <w:top w:val="none" w:sz="0" w:space="0" w:color="auto"/>
        <w:left w:val="none" w:sz="0" w:space="0" w:color="auto"/>
        <w:bottom w:val="none" w:sz="0" w:space="0" w:color="auto"/>
        <w:right w:val="none" w:sz="0" w:space="0" w:color="auto"/>
      </w:divBdr>
    </w:div>
    <w:div w:id="2034527525">
      <w:bodyDiv w:val="1"/>
      <w:marLeft w:val="0"/>
      <w:marRight w:val="0"/>
      <w:marTop w:val="0"/>
      <w:marBottom w:val="0"/>
      <w:divBdr>
        <w:top w:val="none" w:sz="0" w:space="0" w:color="auto"/>
        <w:left w:val="none" w:sz="0" w:space="0" w:color="auto"/>
        <w:bottom w:val="none" w:sz="0" w:space="0" w:color="auto"/>
        <w:right w:val="none" w:sz="0" w:space="0" w:color="auto"/>
      </w:divBdr>
    </w:div>
    <w:div w:id="2036345995">
      <w:bodyDiv w:val="1"/>
      <w:marLeft w:val="0"/>
      <w:marRight w:val="0"/>
      <w:marTop w:val="0"/>
      <w:marBottom w:val="0"/>
      <w:divBdr>
        <w:top w:val="none" w:sz="0" w:space="0" w:color="auto"/>
        <w:left w:val="none" w:sz="0" w:space="0" w:color="auto"/>
        <w:bottom w:val="none" w:sz="0" w:space="0" w:color="auto"/>
        <w:right w:val="none" w:sz="0" w:space="0" w:color="auto"/>
      </w:divBdr>
    </w:div>
    <w:div w:id="2052874036">
      <w:bodyDiv w:val="1"/>
      <w:marLeft w:val="0"/>
      <w:marRight w:val="0"/>
      <w:marTop w:val="0"/>
      <w:marBottom w:val="0"/>
      <w:divBdr>
        <w:top w:val="none" w:sz="0" w:space="0" w:color="auto"/>
        <w:left w:val="none" w:sz="0" w:space="0" w:color="auto"/>
        <w:bottom w:val="none" w:sz="0" w:space="0" w:color="auto"/>
        <w:right w:val="none" w:sz="0" w:space="0" w:color="auto"/>
      </w:divBdr>
      <w:divsChild>
        <w:div w:id="1552184928">
          <w:marLeft w:val="446"/>
          <w:marRight w:val="0"/>
          <w:marTop w:val="0"/>
          <w:marBottom w:val="0"/>
          <w:divBdr>
            <w:top w:val="none" w:sz="0" w:space="0" w:color="auto"/>
            <w:left w:val="none" w:sz="0" w:space="0" w:color="auto"/>
            <w:bottom w:val="none" w:sz="0" w:space="0" w:color="auto"/>
            <w:right w:val="none" w:sz="0" w:space="0" w:color="auto"/>
          </w:divBdr>
        </w:div>
        <w:div w:id="1671172356">
          <w:marLeft w:val="446"/>
          <w:marRight w:val="0"/>
          <w:marTop w:val="0"/>
          <w:marBottom w:val="0"/>
          <w:divBdr>
            <w:top w:val="none" w:sz="0" w:space="0" w:color="auto"/>
            <w:left w:val="none" w:sz="0" w:space="0" w:color="auto"/>
            <w:bottom w:val="none" w:sz="0" w:space="0" w:color="auto"/>
            <w:right w:val="none" w:sz="0" w:space="0" w:color="auto"/>
          </w:divBdr>
        </w:div>
      </w:divsChild>
    </w:div>
    <w:div w:id="2066178690">
      <w:bodyDiv w:val="1"/>
      <w:marLeft w:val="0"/>
      <w:marRight w:val="0"/>
      <w:marTop w:val="0"/>
      <w:marBottom w:val="0"/>
      <w:divBdr>
        <w:top w:val="none" w:sz="0" w:space="0" w:color="auto"/>
        <w:left w:val="none" w:sz="0" w:space="0" w:color="auto"/>
        <w:bottom w:val="none" w:sz="0" w:space="0" w:color="auto"/>
        <w:right w:val="none" w:sz="0" w:space="0" w:color="auto"/>
      </w:divBdr>
    </w:div>
    <w:div w:id="2072148623">
      <w:bodyDiv w:val="1"/>
      <w:marLeft w:val="0"/>
      <w:marRight w:val="0"/>
      <w:marTop w:val="0"/>
      <w:marBottom w:val="0"/>
      <w:divBdr>
        <w:top w:val="none" w:sz="0" w:space="0" w:color="auto"/>
        <w:left w:val="none" w:sz="0" w:space="0" w:color="auto"/>
        <w:bottom w:val="none" w:sz="0" w:space="0" w:color="auto"/>
        <w:right w:val="none" w:sz="0" w:space="0" w:color="auto"/>
      </w:divBdr>
    </w:div>
    <w:div w:id="2084641456">
      <w:bodyDiv w:val="1"/>
      <w:marLeft w:val="0"/>
      <w:marRight w:val="0"/>
      <w:marTop w:val="0"/>
      <w:marBottom w:val="0"/>
      <w:divBdr>
        <w:top w:val="none" w:sz="0" w:space="0" w:color="auto"/>
        <w:left w:val="none" w:sz="0" w:space="0" w:color="auto"/>
        <w:bottom w:val="none" w:sz="0" w:space="0" w:color="auto"/>
        <w:right w:val="none" w:sz="0" w:space="0" w:color="auto"/>
      </w:divBdr>
    </w:div>
    <w:div w:id="2092385637">
      <w:bodyDiv w:val="1"/>
      <w:marLeft w:val="0"/>
      <w:marRight w:val="0"/>
      <w:marTop w:val="0"/>
      <w:marBottom w:val="0"/>
      <w:divBdr>
        <w:top w:val="none" w:sz="0" w:space="0" w:color="auto"/>
        <w:left w:val="none" w:sz="0" w:space="0" w:color="auto"/>
        <w:bottom w:val="none" w:sz="0" w:space="0" w:color="auto"/>
        <w:right w:val="none" w:sz="0" w:space="0" w:color="auto"/>
      </w:divBdr>
    </w:div>
    <w:div w:id="2099595749">
      <w:bodyDiv w:val="1"/>
      <w:marLeft w:val="0"/>
      <w:marRight w:val="0"/>
      <w:marTop w:val="0"/>
      <w:marBottom w:val="0"/>
      <w:divBdr>
        <w:top w:val="none" w:sz="0" w:space="0" w:color="auto"/>
        <w:left w:val="none" w:sz="0" w:space="0" w:color="auto"/>
        <w:bottom w:val="none" w:sz="0" w:space="0" w:color="auto"/>
        <w:right w:val="none" w:sz="0" w:space="0" w:color="auto"/>
      </w:divBdr>
    </w:div>
    <w:div w:id="2112313902">
      <w:bodyDiv w:val="1"/>
      <w:marLeft w:val="0"/>
      <w:marRight w:val="0"/>
      <w:marTop w:val="0"/>
      <w:marBottom w:val="0"/>
      <w:divBdr>
        <w:top w:val="none" w:sz="0" w:space="0" w:color="auto"/>
        <w:left w:val="none" w:sz="0" w:space="0" w:color="auto"/>
        <w:bottom w:val="none" w:sz="0" w:space="0" w:color="auto"/>
        <w:right w:val="none" w:sz="0" w:space="0" w:color="auto"/>
      </w:divBdr>
    </w:div>
    <w:div w:id="2127187557">
      <w:bodyDiv w:val="1"/>
      <w:marLeft w:val="0"/>
      <w:marRight w:val="0"/>
      <w:marTop w:val="0"/>
      <w:marBottom w:val="0"/>
      <w:divBdr>
        <w:top w:val="none" w:sz="0" w:space="0" w:color="auto"/>
        <w:left w:val="none" w:sz="0" w:space="0" w:color="auto"/>
        <w:bottom w:val="none" w:sz="0" w:space="0" w:color="auto"/>
        <w:right w:val="none" w:sz="0" w:space="0" w:color="auto"/>
      </w:divBdr>
    </w:div>
    <w:div w:id="2133546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package" Target="embeddings/Microsoft_Word_Document.docx"/><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4.png"/><Relationship Id="rId25" Type="http://schemas.openxmlformats.org/officeDocument/2006/relationships/package" Target="embeddings/Microsoft_Excel_Worksheet.xlsx"/><Relationship Id="rId33" Type="http://schemas.openxmlformats.org/officeDocument/2006/relationships/header" Target="header1.xm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eu-prod.asyncgw.teams.microsoft.com/v1/objects/0-weu-d7-aa22cf042b4675189056d10b6d970bec/views/imgo"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emf"/><Relationship Id="rId32" Type="http://schemas.openxmlformats.org/officeDocument/2006/relationships/package" Target="embeddings/Microsoft_Word_Document1.docx"/><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bat.sharepoint.com/sites/CommercialPlanningAndAnalysis/SitePages/Group-Recharges.aspx" TargetMode="External"/><Relationship Id="rId23" Type="http://schemas.openxmlformats.org/officeDocument/2006/relationships/image" Target="media/image10.png"/><Relationship Id="rId28" Type="http://schemas.openxmlformats.org/officeDocument/2006/relationships/image" Target="media/image13.jp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interactbat.z2.batgen.com/interact/finance/sb_finance.nsf/(0)/3497D3191F6EA568C125827A00317AA2XXX?opendocument" TargetMode="External"/><Relationship Id="rId22" Type="http://schemas.openxmlformats.org/officeDocument/2006/relationships/image" Target="media/image9.png"/><Relationship Id="rId27" Type="http://schemas.openxmlformats.org/officeDocument/2006/relationships/hyperlink" Target="https://eu-prod.asyncgw.teams.microsoft.com/v1/objects/0-weu-d7-29f7d86b75b2e85ec56733a4461742d8/views/imgo" TargetMode="External"/><Relationship Id="rId30" Type="http://schemas.openxmlformats.org/officeDocument/2006/relationships/image" Target="media/image14.jpg"/><Relationship Id="rId35"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7D19F143F7ABD4FB1E5A1071400FAE7" ma:contentTypeVersion="4" ma:contentTypeDescription="Create a new document." ma:contentTypeScope="" ma:versionID="7a2e6a5802e356f59b9a1b7d5ce91905">
  <xsd:schema xmlns:xsd="http://www.w3.org/2001/XMLSchema" xmlns:xs="http://www.w3.org/2001/XMLSchema" xmlns:p="http://schemas.microsoft.com/office/2006/metadata/properties" xmlns:ns2="141baec2-41cd-4688-adc9-d38008f5c7ad" targetNamespace="http://schemas.microsoft.com/office/2006/metadata/properties" ma:root="true" ma:fieldsID="99228b9693ece6e2bbadac53f5326384" ns2:_="">
    <xsd:import namespace="141baec2-41cd-4688-adc9-d38008f5c7a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1baec2-41cd-4688-adc9-d38008f5c7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91B916-9CE9-406A-870F-E0A55C7251C1}">
  <ds:schemaRefs>
    <ds:schemaRef ds:uri="http://schemas.microsoft.com/sharepoint/v3/contenttype/forms"/>
  </ds:schemaRefs>
</ds:datastoreItem>
</file>

<file path=customXml/itemProps2.xml><?xml version="1.0" encoding="utf-8"?>
<ds:datastoreItem xmlns:ds="http://schemas.openxmlformats.org/officeDocument/2006/customXml" ds:itemID="{D15D05FA-998E-47E6-9335-79F564C1571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59B6FBF-C697-46FE-8C4E-9DA495F55DB3}">
  <ds:schemaRefs>
    <ds:schemaRef ds:uri="http://schemas.openxmlformats.org/officeDocument/2006/bibliography"/>
  </ds:schemaRefs>
</ds:datastoreItem>
</file>

<file path=customXml/itemProps4.xml><?xml version="1.0" encoding="utf-8"?>
<ds:datastoreItem xmlns:ds="http://schemas.openxmlformats.org/officeDocument/2006/customXml" ds:itemID="{7A650760-AA82-4B07-916C-720C20FD51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1baec2-41cd-4688-adc9-d38008f5c7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3650</Words>
  <Characters>20805</Characters>
  <Application>Microsoft Office Word</Application>
  <DocSecurity>0</DocSecurity>
  <Lines>173</Lines>
  <Paragraphs>48</Paragraphs>
  <ScaleCrop>false</ScaleCrop>
  <Company>British American Tobacco</Company>
  <LinksUpToDate>false</LinksUpToDate>
  <CharactersWithSpaces>24407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gulbinao</dc:creator>
  <cp:keywords/>
  <cp:lastModifiedBy>Andreea Abu Daher</cp:lastModifiedBy>
  <cp:revision>2</cp:revision>
  <cp:lastPrinted>2021-03-05T10:54:00Z</cp:lastPrinted>
  <dcterms:created xsi:type="dcterms:W3CDTF">2022-06-04T12:43:00Z</dcterms:created>
  <dcterms:modified xsi:type="dcterms:W3CDTF">2022-06-04T12:43:00Z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0x010100D7D19F143F7ABD4FB1E5A1071400FAE7</vt:lpwstr>
  </property>
</Properties>
</file>